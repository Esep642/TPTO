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15FABCD" w14:textId="5F2BC0CA" w:rsidR="00B952D2" w:rsidRDefault="00074C77">
      <w:pPr>
        <w:rPr>
          <w:ins w:id="0" w:author="User" w:date="2018-07-18T19:35:00Z"/>
          <w:rFonts w:ascii="Helvetica" w:eastAsia="Times New Roman" w:hAnsi="Helvetica" w:cs="Helvetica"/>
          <w:b/>
          <w:bCs/>
          <w:color w:val="000000"/>
          <w:sz w:val="28"/>
          <w:szCs w:val="28"/>
          <w:lang w:eastAsia="es-AR"/>
        </w:rPr>
      </w:pPr>
      <w:del w:id="1" w:author="User" w:date="2018-07-18T19:34:00Z">
        <w:r w:rsidRPr="00B43293" w:rsidDel="00370B0C">
          <w:rPr>
            <w:rFonts w:ascii="Helvetica" w:eastAsia="Times New Roman" w:hAnsi="Helvetica" w:cs="Helvetica"/>
            <w:b/>
            <w:bCs/>
            <w:color w:val="000000"/>
            <w:sz w:val="28"/>
            <w:szCs w:val="28"/>
            <w:lang w:eastAsia="es-AR"/>
          </w:rPr>
          <w:delText>Juego de tp de TO</w:delText>
        </w:r>
      </w:del>
      <w:ins w:id="2" w:author="User" w:date="2018-07-18T19:34:00Z">
        <w:r w:rsidR="00370B0C">
          <w:rPr>
            <w:rFonts w:ascii="Helvetica" w:eastAsia="Times New Roman" w:hAnsi="Helvetica" w:cs="Helvetica"/>
            <w:b/>
            <w:bCs/>
            <w:color w:val="000000"/>
            <w:sz w:val="28"/>
            <w:szCs w:val="28"/>
            <w:lang w:eastAsia="es-AR"/>
          </w:rPr>
          <w:t>TP TO.</w:t>
        </w:r>
      </w:ins>
    </w:p>
    <w:p w14:paraId="0ABA55AA" w14:textId="77777777" w:rsidR="00370B0C" w:rsidRDefault="00370B0C" w:rsidP="00370B0C">
      <w:pPr>
        <w:rPr>
          <w:ins w:id="3" w:author="User" w:date="2018-07-18T19:35:00Z"/>
          <w:lang w:eastAsia="es-AR"/>
        </w:rPr>
      </w:pPr>
      <w:ins w:id="4" w:author="User" w:date="2018-07-18T19:35:00Z">
        <w:r>
          <w:rPr>
            <w:lang w:eastAsia="es-AR"/>
          </w:rPr>
          <w:t>Profesor: Ricardo Moran</w:t>
        </w:r>
      </w:ins>
    </w:p>
    <w:p w14:paraId="29751282" w14:textId="77777777" w:rsidR="00370B0C" w:rsidRDefault="00370B0C" w:rsidP="00370B0C">
      <w:pPr>
        <w:rPr>
          <w:ins w:id="5" w:author="User" w:date="2018-07-18T19:35:00Z"/>
          <w:lang w:eastAsia="es-AR"/>
        </w:rPr>
      </w:pPr>
      <w:ins w:id="6" w:author="User" w:date="2018-07-18T19:35:00Z">
        <w:r>
          <w:rPr>
            <w:lang w:eastAsia="es-AR"/>
          </w:rPr>
          <w:t xml:space="preserve">Alumno: </w:t>
        </w:r>
        <w:proofErr w:type="spellStart"/>
        <w:r>
          <w:rPr>
            <w:lang w:eastAsia="es-AR"/>
          </w:rPr>
          <w:t>Nicolas</w:t>
        </w:r>
        <w:proofErr w:type="spellEnd"/>
        <w:r>
          <w:rPr>
            <w:lang w:eastAsia="es-AR"/>
          </w:rPr>
          <w:t xml:space="preserve"> </w:t>
        </w:r>
        <w:proofErr w:type="spellStart"/>
        <w:r>
          <w:rPr>
            <w:lang w:eastAsia="es-AR"/>
          </w:rPr>
          <w:t>Carella</w:t>
        </w:r>
        <w:proofErr w:type="spellEnd"/>
      </w:ins>
    </w:p>
    <w:p w14:paraId="0B53BE1A" w14:textId="77777777" w:rsidR="00370B0C" w:rsidRDefault="00370B0C" w:rsidP="00370B0C">
      <w:pPr>
        <w:rPr>
          <w:ins w:id="7" w:author="User" w:date="2018-07-18T19:35:00Z"/>
          <w:lang w:eastAsia="es-AR"/>
        </w:rPr>
      </w:pPr>
      <w:ins w:id="8" w:author="User" w:date="2018-07-18T19:35:00Z">
        <w:r>
          <w:rPr>
            <w:lang w:eastAsia="es-AR"/>
          </w:rPr>
          <w:t xml:space="preserve">Materia: </w:t>
        </w:r>
        <w:proofErr w:type="spellStart"/>
        <w:r>
          <w:rPr>
            <w:lang w:eastAsia="es-AR"/>
          </w:rPr>
          <w:t>Tecnicas</w:t>
        </w:r>
        <w:proofErr w:type="spellEnd"/>
        <w:r>
          <w:rPr>
            <w:lang w:eastAsia="es-AR"/>
          </w:rPr>
          <w:t xml:space="preserve"> de </w:t>
        </w:r>
        <w:proofErr w:type="spellStart"/>
        <w:r>
          <w:rPr>
            <w:lang w:eastAsia="es-AR"/>
          </w:rPr>
          <w:t>Optimizacion</w:t>
        </w:r>
        <w:proofErr w:type="spellEnd"/>
      </w:ins>
    </w:p>
    <w:p w14:paraId="26B099C1" w14:textId="77777777" w:rsidR="00370B0C" w:rsidRDefault="00370B0C" w:rsidP="00370B0C">
      <w:pPr>
        <w:rPr>
          <w:ins w:id="9" w:author="User" w:date="2018-07-18T19:35:00Z"/>
          <w:lang w:eastAsia="es-AR"/>
        </w:rPr>
      </w:pPr>
      <w:ins w:id="10" w:author="User" w:date="2018-07-18T19:35:00Z">
        <w:r>
          <w:rPr>
            <w:lang w:eastAsia="es-AR"/>
          </w:rPr>
          <w:t>Turno: Mañana</w:t>
        </w:r>
      </w:ins>
    </w:p>
    <w:p w14:paraId="60073E54" w14:textId="77777777" w:rsidR="00370B0C" w:rsidRDefault="00370B0C" w:rsidP="00370B0C">
      <w:pPr>
        <w:rPr>
          <w:ins w:id="11" w:author="User" w:date="2018-07-18T19:35:00Z"/>
          <w:lang w:eastAsia="es-AR"/>
        </w:rPr>
      </w:pPr>
      <w:ins w:id="12" w:author="User" w:date="2018-07-18T19:35:00Z">
        <w:r>
          <w:rPr>
            <w:lang w:eastAsia="es-AR"/>
          </w:rPr>
          <w:t>Carrera: Tecnicatura en desarrollo de videojuegos</w:t>
        </w:r>
      </w:ins>
    </w:p>
    <w:p w14:paraId="5BB004F0" w14:textId="77777777" w:rsidR="00370B0C" w:rsidRDefault="00370B0C">
      <w:pPr>
        <w:rPr>
          <w:ins w:id="13" w:author="User" w:date="2018-07-18T19:27:00Z"/>
          <w:rFonts w:ascii="Helvetica" w:eastAsia="Times New Roman" w:hAnsi="Helvetica" w:cs="Helvetica"/>
          <w:b/>
          <w:bCs/>
          <w:color w:val="000000"/>
          <w:sz w:val="28"/>
          <w:szCs w:val="28"/>
          <w:lang w:eastAsia="es-AR"/>
        </w:rPr>
      </w:pPr>
    </w:p>
    <w:p w14:paraId="62BB239A" w14:textId="198FC926" w:rsidR="00C276EA" w:rsidRDefault="00C276EA">
      <w:pPr>
        <w:rPr>
          <w:ins w:id="14" w:author="User" w:date="2018-07-18T19:27:00Z"/>
          <w:rFonts w:ascii="Helvetica" w:eastAsia="Times New Roman" w:hAnsi="Helvetica" w:cs="Helvetica"/>
          <w:b/>
          <w:bCs/>
          <w:color w:val="000000"/>
          <w:sz w:val="28"/>
          <w:szCs w:val="28"/>
          <w:lang w:eastAsia="es-AR"/>
        </w:rPr>
      </w:pPr>
      <w:proofErr w:type="spellStart"/>
      <w:ins w:id="15" w:author="User" w:date="2018-07-18T19:27:00Z">
        <w:r>
          <w:rPr>
            <w:rFonts w:ascii="Helvetica" w:eastAsia="Times New Roman" w:hAnsi="Helvetica" w:cs="Helvetica"/>
            <w:b/>
            <w:bCs/>
            <w:color w:val="000000"/>
            <w:sz w:val="28"/>
            <w:szCs w:val="28"/>
            <w:lang w:eastAsia="es-AR"/>
          </w:rPr>
          <w:t>Indice</w:t>
        </w:r>
        <w:proofErr w:type="spellEnd"/>
        <w:r>
          <w:rPr>
            <w:rFonts w:ascii="Helvetica" w:eastAsia="Times New Roman" w:hAnsi="Helvetica" w:cs="Helvetica"/>
            <w:b/>
            <w:bCs/>
            <w:color w:val="000000"/>
            <w:sz w:val="28"/>
            <w:szCs w:val="28"/>
            <w:lang w:eastAsia="es-AR"/>
          </w:rPr>
          <w:t>:</w:t>
        </w:r>
      </w:ins>
    </w:p>
    <w:p w14:paraId="4051B4BF" w14:textId="5070FF01" w:rsidR="00C276EA" w:rsidRDefault="00C276EA">
      <w:pPr>
        <w:rPr>
          <w:ins w:id="16" w:author="User" w:date="2018-07-18T19:28:00Z"/>
          <w:lang w:eastAsia="es-AR"/>
        </w:rPr>
      </w:pPr>
      <w:proofErr w:type="spellStart"/>
      <w:ins w:id="17" w:author="User" w:date="2018-07-18T19:28:00Z">
        <w:r>
          <w:rPr>
            <w:lang w:eastAsia="es-AR"/>
          </w:rPr>
          <w:t>Specs</w:t>
        </w:r>
        <w:proofErr w:type="spellEnd"/>
        <w:r>
          <w:rPr>
            <w:lang w:eastAsia="es-AR"/>
          </w:rPr>
          <w:t xml:space="preserve"> del equipo</w:t>
        </w:r>
      </w:ins>
      <w:ins w:id="18" w:author="User" w:date="2018-07-18T19:31:00Z">
        <w:r w:rsidR="00370B0C">
          <w:rPr>
            <w:lang w:eastAsia="es-AR"/>
          </w:rPr>
          <w:t>…..2</w:t>
        </w:r>
      </w:ins>
    </w:p>
    <w:p w14:paraId="3C246E67" w14:textId="3A7D6C29" w:rsidR="00C276EA" w:rsidRDefault="00C276EA">
      <w:pPr>
        <w:rPr>
          <w:ins w:id="19" w:author="User" w:date="2018-07-18T19:28:00Z"/>
          <w:lang w:eastAsia="es-AR"/>
        </w:rPr>
      </w:pPr>
      <w:proofErr w:type="spellStart"/>
      <w:ins w:id="20" w:author="User" w:date="2018-07-18T19:28:00Z">
        <w:r>
          <w:rPr>
            <w:lang w:eastAsia="es-AR"/>
          </w:rPr>
          <w:t>Optimizacion</w:t>
        </w:r>
        <w:proofErr w:type="spellEnd"/>
        <w:r>
          <w:rPr>
            <w:lang w:eastAsia="es-AR"/>
          </w:rPr>
          <w:t xml:space="preserve"> 1</w:t>
        </w:r>
      </w:ins>
      <w:ins w:id="21" w:author="User" w:date="2018-07-18T19:31:00Z">
        <w:r w:rsidR="00370B0C">
          <w:rPr>
            <w:lang w:eastAsia="es-AR"/>
          </w:rPr>
          <w:t>……...3</w:t>
        </w:r>
      </w:ins>
    </w:p>
    <w:p w14:paraId="55BBE764" w14:textId="723CF6FB" w:rsidR="00C276EA" w:rsidRDefault="00C276EA">
      <w:pPr>
        <w:rPr>
          <w:ins w:id="22" w:author="User" w:date="2018-07-18T19:28:00Z"/>
          <w:lang w:eastAsia="es-AR"/>
        </w:rPr>
      </w:pPr>
      <w:proofErr w:type="spellStart"/>
      <w:ins w:id="23" w:author="User" w:date="2018-07-18T19:28:00Z">
        <w:r>
          <w:rPr>
            <w:lang w:eastAsia="es-AR"/>
          </w:rPr>
          <w:t>Optimizacion</w:t>
        </w:r>
        <w:proofErr w:type="spellEnd"/>
        <w:r>
          <w:rPr>
            <w:lang w:eastAsia="es-AR"/>
          </w:rPr>
          <w:t xml:space="preserve"> 2</w:t>
        </w:r>
      </w:ins>
      <w:ins w:id="24" w:author="User" w:date="2018-07-18T19:31:00Z">
        <w:r w:rsidR="00370B0C">
          <w:rPr>
            <w:lang w:eastAsia="es-AR"/>
          </w:rPr>
          <w:t>……...</w:t>
        </w:r>
      </w:ins>
      <w:ins w:id="25" w:author="User" w:date="2018-07-18T19:32:00Z">
        <w:r w:rsidR="00370B0C">
          <w:rPr>
            <w:lang w:eastAsia="es-AR"/>
          </w:rPr>
          <w:t>6</w:t>
        </w:r>
      </w:ins>
    </w:p>
    <w:p w14:paraId="7A6050C5" w14:textId="38C44AB4" w:rsidR="00C276EA" w:rsidRDefault="00C276EA">
      <w:pPr>
        <w:rPr>
          <w:ins w:id="26" w:author="User" w:date="2018-07-18T19:28:00Z"/>
          <w:lang w:eastAsia="es-AR"/>
        </w:rPr>
      </w:pPr>
      <w:proofErr w:type="spellStart"/>
      <w:ins w:id="27" w:author="User" w:date="2018-07-18T19:28:00Z">
        <w:r>
          <w:rPr>
            <w:lang w:eastAsia="es-AR"/>
          </w:rPr>
          <w:t>Optimizacion</w:t>
        </w:r>
        <w:proofErr w:type="spellEnd"/>
        <w:r>
          <w:rPr>
            <w:lang w:eastAsia="es-AR"/>
          </w:rPr>
          <w:t xml:space="preserve"> 3</w:t>
        </w:r>
      </w:ins>
      <w:ins w:id="28" w:author="User" w:date="2018-07-18T19:32:00Z">
        <w:r w:rsidR="00370B0C">
          <w:rPr>
            <w:lang w:eastAsia="es-AR"/>
          </w:rPr>
          <w:t>……...</w:t>
        </w:r>
      </w:ins>
      <w:ins w:id="29" w:author="User" w:date="2018-07-18T19:33:00Z">
        <w:r w:rsidR="00370B0C">
          <w:rPr>
            <w:lang w:eastAsia="es-AR"/>
          </w:rPr>
          <w:t>8</w:t>
        </w:r>
      </w:ins>
    </w:p>
    <w:p w14:paraId="2A9931D9" w14:textId="10E7F4EA" w:rsidR="00C276EA" w:rsidRDefault="00C276EA">
      <w:pPr>
        <w:rPr>
          <w:ins w:id="30" w:author="User" w:date="2018-07-18T19:28:00Z"/>
          <w:lang w:eastAsia="es-AR"/>
        </w:rPr>
      </w:pPr>
      <w:proofErr w:type="spellStart"/>
      <w:ins w:id="31" w:author="User" w:date="2018-07-18T19:28:00Z">
        <w:r>
          <w:rPr>
            <w:lang w:eastAsia="es-AR"/>
          </w:rPr>
          <w:t>Optimizacion</w:t>
        </w:r>
        <w:proofErr w:type="spellEnd"/>
        <w:r>
          <w:rPr>
            <w:lang w:eastAsia="es-AR"/>
          </w:rPr>
          <w:t xml:space="preserve"> 4</w:t>
        </w:r>
      </w:ins>
      <w:ins w:id="32" w:author="User" w:date="2018-07-18T19:32:00Z">
        <w:r w:rsidR="00370B0C">
          <w:rPr>
            <w:lang w:eastAsia="es-AR"/>
          </w:rPr>
          <w:t>……...</w:t>
        </w:r>
      </w:ins>
      <w:ins w:id="33" w:author="User" w:date="2018-07-18T19:33:00Z">
        <w:r w:rsidR="00370B0C">
          <w:rPr>
            <w:lang w:eastAsia="es-AR"/>
          </w:rPr>
          <w:t>9</w:t>
        </w:r>
      </w:ins>
    </w:p>
    <w:p w14:paraId="4FE2247A" w14:textId="26F62AA3" w:rsidR="00C276EA" w:rsidRDefault="00C276EA">
      <w:pPr>
        <w:rPr>
          <w:ins w:id="34" w:author="User" w:date="2018-07-18T19:28:00Z"/>
          <w:lang w:eastAsia="es-AR"/>
        </w:rPr>
      </w:pPr>
      <w:proofErr w:type="spellStart"/>
      <w:ins w:id="35" w:author="User" w:date="2018-07-18T19:28:00Z">
        <w:r>
          <w:rPr>
            <w:lang w:eastAsia="es-AR"/>
          </w:rPr>
          <w:t>Optimizacion</w:t>
        </w:r>
        <w:proofErr w:type="spellEnd"/>
        <w:r>
          <w:rPr>
            <w:lang w:eastAsia="es-AR"/>
          </w:rPr>
          <w:t xml:space="preserve"> 5</w:t>
        </w:r>
      </w:ins>
      <w:ins w:id="36" w:author="User" w:date="2018-07-18T19:32:00Z">
        <w:r w:rsidR="00370B0C">
          <w:rPr>
            <w:lang w:eastAsia="es-AR"/>
          </w:rPr>
          <w:t>……...</w:t>
        </w:r>
      </w:ins>
      <w:ins w:id="37" w:author="User" w:date="2018-07-18T19:33:00Z">
        <w:r w:rsidR="00370B0C">
          <w:rPr>
            <w:lang w:eastAsia="es-AR"/>
          </w:rPr>
          <w:t>11</w:t>
        </w:r>
      </w:ins>
    </w:p>
    <w:p w14:paraId="1DDE3114" w14:textId="2A868E98" w:rsidR="00C276EA" w:rsidRDefault="00C276EA">
      <w:pPr>
        <w:rPr>
          <w:ins w:id="38" w:author="User" w:date="2018-07-18T19:28:00Z"/>
          <w:lang w:eastAsia="es-AR"/>
        </w:rPr>
      </w:pPr>
      <w:proofErr w:type="spellStart"/>
      <w:ins w:id="39" w:author="User" w:date="2018-07-18T19:28:00Z">
        <w:r>
          <w:rPr>
            <w:lang w:eastAsia="es-AR"/>
          </w:rPr>
          <w:t>Optimizacion</w:t>
        </w:r>
        <w:proofErr w:type="spellEnd"/>
        <w:r>
          <w:rPr>
            <w:lang w:eastAsia="es-AR"/>
          </w:rPr>
          <w:t xml:space="preserve"> 6</w:t>
        </w:r>
      </w:ins>
      <w:ins w:id="40" w:author="User" w:date="2018-07-18T19:32:00Z">
        <w:r w:rsidR="00370B0C">
          <w:rPr>
            <w:lang w:eastAsia="es-AR"/>
          </w:rPr>
          <w:t>……...</w:t>
        </w:r>
      </w:ins>
      <w:ins w:id="41" w:author="User" w:date="2018-07-18T19:33:00Z">
        <w:r w:rsidR="00370B0C">
          <w:rPr>
            <w:lang w:eastAsia="es-AR"/>
          </w:rPr>
          <w:t>15</w:t>
        </w:r>
      </w:ins>
    </w:p>
    <w:p w14:paraId="516BC7E0" w14:textId="6D81AAB2" w:rsidR="00C276EA" w:rsidRDefault="00C276EA">
      <w:pPr>
        <w:rPr>
          <w:ins w:id="42" w:author="User" w:date="2018-07-18T19:28:00Z"/>
          <w:lang w:eastAsia="es-AR"/>
        </w:rPr>
      </w:pPr>
      <w:proofErr w:type="spellStart"/>
      <w:ins w:id="43" w:author="User" w:date="2018-07-18T19:28:00Z">
        <w:r>
          <w:rPr>
            <w:lang w:eastAsia="es-AR"/>
          </w:rPr>
          <w:t>Optimizacion</w:t>
        </w:r>
        <w:proofErr w:type="spellEnd"/>
        <w:r>
          <w:rPr>
            <w:lang w:eastAsia="es-AR"/>
          </w:rPr>
          <w:t xml:space="preserve"> 7</w:t>
        </w:r>
      </w:ins>
      <w:ins w:id="44" w:author="User" w:date="2018-07-18T19:32:00Z">
        <w:r w:rsidR="00370B0C">
          <w:rPr>
            <w:lang w:eastAsia="es-AR"/>
          </w:rPr>
          <w:t>……...</w:t>
        </w:r>
      </w:ins>
      <w:ins w:id="45" w:author="User" w:date="2018-07-18T19:34:00Z">
        <w:r w:rsidR="00370B0C">
          <w:rPr>
            <w:lang w:eastAsia="es-AR"/>
          </w:rPr>
          <w:t>18</w:t>
        </w:r>
      </w:ins>
    </w:p>
    <w:p w14:paraId="5844234E" w14:textId="6653791F" w:rsidR="00C276EA" w:rsidRDefault="00C276EA">
      <w:pPr>
        <w:rPr>
          <w:ins w:id="46" w:author="User" w:date="2018-07-18T19:28:00Z"/>
          <w:lang w:eastAsia="es-AR"/>
        </w:rPr>
      </w:pPr>
      <w:proofErr w:type="spellStart"/>
      <w:ins w:id="47" w:author="User" w:date="2018-07-18T19:28:00Z">
        <w:r>
          <w:rPr>
            <w:lang w:eastAsia="es-AR"/>
          </w:rPr>
          <w:t>Optimizacion</w:t>
        </w:r>
        <w:proofErr w:type="spellEnd"/>
        <w:r>
          <w:rPr>
            <w:lang w:eastAsia="es-AR"/>
          </w:rPr>
          <w:t xml:space="preserve"> 8</w:t>
        </w:r>
      </w:ins>
      <w:ins w:id="48" w:author="User" w:date="2018-07-18T19:32:00Z">
        <w:r w:rsidR="00370B0C">
          <w:rPr>
            <w:lang w:eastAsia="es-AR"/>
          </w:rPr>
          <w:t>……...</w:t>
        </w:r>
      </w:ins>
      <w:ins w:id="49" w:author="User" w:date="2018-07-18T19:34:00Z">
        <w:r w:rsidR="00370B0C">
          <w:rPr>
            <w:lang w:eastAsia="es-AR"/>
          </w:rPr>
          <w:t>19</w:t>
        </w:r>
      </w:ins>
    </w:p>
    <w:p w14:paraId="5214D2E5" w14:textId="4BB9D1DD" w:rsidR="00C276EA" w:rsidRDefault="00C276EA">
      <w:pPr>
        <w:rPr>
          <w:ins w:id="50" w:author="User" w:date="2018-07-18T19:28:00Z"/>
          <w:lang w:eastAsia="es-AR"/>
        </w:rPr>
      </w:pPr>
      <w:proofErr w:type="spellStart"/>
      <w:ins w:id="51" w:author="User" w:date="2018-07-18T19:28:00Z">
        <w:r>
          <w:rPr>
            <w:lang w:eastAsia="es-AR"/>
          </w:rPr>
          <w:t>Optimizacion</w:t>
        </w:r>
        <w:proofErr w:type="spellEnd"/>
        <w:r>
          <w:rPr>
            <w:lang w:eastAsia="es-AR"/>
          </w:rPr>
          <w:t xml:space="preserve"> 9</w:t>
        </w:r>
      </w:ins>
      <w:ins w:id="52" w:author="User" w:date="2018-07-18T19:32:00Z">
        <w:r w:rsidR="00370B0C">
          <w:rPr>
            <w:lang w:eastAsia="es-AR"/>
          </w:rPr>
          <w:t>……...</w:t>
        </w:r>
      </w:ins>
      <w:ins w:id="53" w:author="User" w:date="2018-07-18T19:34:00Z">
        <w:r w:rsidR="00370B0C">
          <w:rPr>
            <w:lang w:eastAsia="es-AR"/>
          </w:rPr>
          <w:t>21</w:t>
        </w:r>
      </w:ins>
    </w:p>
    <w:p w14:paraId="105B5F42" w14:textId="77777777" w:rsidR="00C276EA" w:rsidRDefault="00C276EA">
      <w:pPr>
        <w:rPr>
          <w:ins w:id="54" w:author="User" w:date="2018-07-18T19:28:00Z"/>
          <w:lang w:eastAsia="es-AR"/>
        </w:rPr>
      </w:pPr>
    </w:p>
    <w:p w14:paraId="1C6212D0" w14:textId="77777777" w:rsidR="00C276EA" w:rsidRDefault="00C276EA">
      <w:pPr>
        <w:rPr>
          <w:ins w:id="55" w:author="User" w:date="2018-07-18T19:28:00Z"/>
          <w:lang w:eastAsia="es-AR"/>
        </w:rPr>
      </w:pPr>
    </w:p>
    <w:p w14:paraId="79787300" w14:textId="77777777" w:rsidR="00C276EA" w:rsidRDefault="00C276EA">
      <w:pPr>
        <w:rPr>
          <w:ins w:id="56" w:author="User" w:date="2018-07-18T19:28:00Z"/>
          <w:lang w:eastAsia="es-AR"/>
        </w:rPr>
      </w:pPr>
    </w:p>
    <w:p w14:paraId="1CE0C51B" w14:textId="77777777" w:rsidR="00C276EA" w:rsidRDefault="00C276EA">
      <w:pPr>
        <w:rPr>
          <w:ins w:id="57" w:author="User" w:date="2018-07-18T19:28:00Z"/>
          <w:lang w:eastAsia="es-AR"/>
        </w:rPr>
      </w:pPr>
    </w:p>
    <w:p w14:paraId="75F66B41" w14:textId="77777777" w:rsidR="00C276EA" w:rsidRDefault="00C276EA">
      <w:pPr>
        <w:rPr>
          <w:ins w:id="58" w:author="User" w:date="2018-07-18T19:28:00Z"/>
          <w:lang w:eastAsia="es-AR"/>
        </w:rPr>
      </w:pPr>
    </w:p>
    <w:p w14:paraId="097DA3A3" w14:textId="77777777" w:rsidR="00C276EA" w:rsidRDefault="00C276EA">
      <w:pPr>
        <w:rPr>
          <w:ins w:id="59" w:author="User" w:date="2018-07-18T19:28:00Z"/>
          <w:lang w:eastAsia="es-AR"/>
        </w:rPr>
      </w:pPr>
    </w:p>
    <w:p w14:paraId="33FB63FB" w14:textId="77777777" w:rsidR="00C276EA" w:rsidRDefault="00C276EA">
      <w:pPr>
        <w:rPr>
          <w:ins w:id="60" w:author="User" w:date="2018-07-18T19:06:00Z"/>
          <w:lang w:eastAsia="es-AR"/>
        </w:rPr>
      </w:pPr>
    </w:p>
    <w:p w14:paraId="6E0B872E" w14:textId="4548C651" w:rsidR="00C276EA" w:rsidRDefault="00C276EA">
      <w:pPr>
        <w:pStyle w:val="Heading1"/>
        <w:rPr>
          <w:ins w:id="61" w:author="User" w:date="2018-07-18T19:24:00Z"/>
        </w:rPr>
        <w:pPrChange w:id="62" w:author="User" w:date="2018-07-18T19:06:00Z">
          <w:pPr/>
        </w:pPrChange>
      </w:pPr>
      <w:ins w:id="63" w:author="User" w:date="2018-07-18T19:23:00Z">
        <w:r>
          <w:lastRenderedPageBreak/>
          <w:t>“</w:t>
        </w:r>
        <w:proofErr w:type="spellStart"/>
        <w:r>
          <w:t>Specs</w:t>
        </w:r>
        <w:proofErr w:type="spellEnd"/>
        <w:r>
          <w:t>”</w:t>
        </w:r>
      </w:ins>
      <w:ins w:id="64" w:author="User" w:date="2018-07-18T19:24:00Z">
        <w:r>
          <w:t xml:space="preserve"> del equipo:</w:t>
        </w:r>
      </w:ins>
    </w:p>
    <w:p w14:paraId="71AACC5E" w14:textId="77777777" w:rsidR="00C276EA" w:rsidRDefault="00C276EA">
      <w:pPr>
        <w:rPr>
          <w:ins w:id="65" w:author="User" w:date="2018-07-18T19:26:00Z"/>
          <w:noProof/>
          <w:lang w:eastAsia="es-AR"/>
        </w:rPr>
      </w:pPr>
    </w:p>
    <w:p w14:paraId="548A6B54" w14:textId="77680243" w:rsidR="00C276EA" w:rsidRDefault="00C276EA">
      <w:pPr>
        <w:rPr>
          <w:ins w:id="66" w:author="User" w:date="2018-07-18T19:27:00Z"/>
          <w:lang w:eastAsia="es-AR"/>
        </w:rPr>
      </w:pPr>
      <w:ins w:id="67" w:author="User" w:date="2018-07-18T19:26:00Z">
        <w:r>
          <w:rPr>
            <w:noProof/>
            <w:lang w:eastAsia="es-AR"/>
          </w:rPr>
          <w:drawing>
            <wp:inline distT="0" distB="0" distL="0" distR="0" wp14:anchorId="13C6DCB0" wp14:editId="477C5FD0">
              <wp:extent cx="4867275" cy="3610738"/>
              <wp:effectExtent l="0" t="0" r="0" b="8890"/>
              <wp:docPr id="60" name="Picture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8"/>
                      <a:srcRect l="29892" t="23567" r="12871" b="23355"/>
                      <a:stretch/>
                    </pic:blipFill>
                    <pic:spPr bwMode="auto">
                      <a:xfrm>
                        <a:off x="0" y="0"/>
                        <a:ext cx="4870720" cy="36132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9747C45" w14:textId="09CF6331" w:rsidR="00C276EA" w:rsidRPr="00C276EA" w:rsidRDefault="00C276EA">
      <w:pPr>
        <w:rPr>
          <w:ins w:id="68" w:author="User" w:date="2018-07-18T19:22:00Z"/>
          <w:lang w:eastAsia="es-AR"/>
          <w:rPrChange w:id="69" w:author="User" w:date="2018-07-18T19:24:00Z">
            <w:rPr>
              <w:ins w:id="70" w:author="User" w:date="2018-07-18T19:22:00Z"/>
            </w:rPr>
          </w:rPrChange>
        </w:rPr>
      </w:pPr>
      <w:ins w:id="71" w:author="User" w:date="2018-07-18T19:27:00Z">
        <w:r>
          <w:rPr>
            <w:noProof/>
            <w:lang w:eastAsia="es-AR"/>
          </w:rPr>
          <w:drawing>
            <wp:inline distT="0" distB="0" distL="0" distR="0" wp14:anchorId="741D0904" wp14:editId="579DFB36">
              <wp:extent cx="4924425" cy="3653134"/>
              <wp:effectExtent l="0" t="0" r="0" b="5080"/>
              <wp:docPr id="61" name="Picture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9"/>
                      <a:srcRect l="30742" t="23992" r="12022" b="22929"/>
                      <a:stretch/>
                    </pic:blipFill>
                    <pic:spPr bwMode="auto">
                      <a:xfrm>
                        <a:off x="0" y="0"/>
                        <a:ext cx="4927911" cy="365572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034C5C5" w14:textId="4B4DDF6E" w:rsidR="00556590" w:rsidRDefault="00556590">
      <w:pPr>
        <w:pStyle w:val="Heading1"/>
        <w:rPr>
          <w:ins w:id="72" w:author="User" w:date="2018-07-18T19:06:00Z"/>
        </w:rPr>
        <w:pPrChange w:id="73" w:author="User" w:date="2018-07-18T19:06:00Z">
          <w:pPr/>
        </w:pPrChange>
      </w:pPr>
      <w:proofErr w:type="spellStart"/>
      <w:ins w:id="74" w:author="User" w:date="2018-07-18T19:06:00Z">
        <w:r w:rsidRPr="00556590">
          <w:rPr>
            <w:rPrChange w:id="75" w:author="User" w:date="2018-07-18T19:06:00Z">
              <w:rPr>
                <w:b/>
                <w:bCs/>
              </w:rPr>
            </w:rPrChange>
          </w:rPr>
          <w:lastRenderedPageBreak/>
          <w:t>Optimizacion</w:t>
        </w:r>
        <w:proofErr w:type="spellEnd"/>
        <w:r w:rsidRPr="00556590">
          <w:rPr>
            <w:rPrChange w:id="76" w:author="User" w:date="2018-07-18T19:06:00Z">
              <w:rPr>
                <w:b/>
                <w:bCs/>
              </w:rPr>
            </w:rPrChange>
          </w:rPr>
          <w:t xml:space="preserve"> 1</w:t>
        </w:r>
      </w:ins>
    </w:p>
    <w:p w14:paraId="769C308C" w14:textId="77777777" w:rsidR="00556590" w:rsidRPr="00556590" w:rsidRDefault="00556590">
      <w:pPr>
        <w:rPr>
          <w:lang w:eastAsia="es-AR"/>
          <w:rPrChange w:id="77" w:author="User" w:date="2018-07-18T19:06:00Z">
            <w:rPr>
              <w:b/>
              <w:bCs/>
              <w:lang w:eastAsia="es-AR"/>
            </w:rPr>
          </w:rPrChange>
        </w:rPr>
      </w:pPr>
    </w:p>
    <w:p w14:paraId="1E4E92E5" w14:textId="0D6D6022" w:rsidR="00B43293" w:rsidRPr="00B43293" w:rsidDel="00556590" w:rsidRDefault="00B43293" w:rsidP="00B43293">
      <w:pPr>
        <w:rPr>
          <w:del w:id="78" w:author="User" w:date="2018-07-18T19:05:00Z"/>
        </w:rPr>
      </w:pPr>
      <w:r>
        <w:t>En una run de prueba del juego las mediciones mostraron que en 1 minuto la pantalla se actualiz</w:t>
      </w:r>
      <w:r w:rsidR="00463EA1">
        <w:t>ó</w:t>
      </w:r>
      <w:r>
        <w:t xml:space="preserve"> tan solo 12 veces.</w:t>
      </w:r>
      <w:r>
        <w:br/>
        <w:t>El generador de perfiles de rendimiento mostr</w:t>
      </w:r>
      <w:r w:rsidR="00463EA1">
        <w:t>ó</w:t>
      </w:r>
      <w:r>
        <w:t xml:space="preserve"> lo siguiente</w:t>
      </w:r>
      <w:del w:id="79" w:author="User" w:date="2018-07-18T19:05:00Z">
        <w:r w:rsidDel="00556590">
          <w:delText>:</w:delText>
        </w:r>
      </w:del>
    </w:p>
    <w:p w14:paraId="495F5A5E" w14:textId="77777777" w:rsidR="006A4FAB" w:rsidRDefault="006A4FAB">
      <w:pPr>
        <w:rPr>
          <w:noProof/>
          <w:lang w:eastAsia="es-AR"/>
        </w:rPr>
      </w:pPr>
    </w:p>
    <w:p w14:paraId="4766103E" w14:textId="22ED8735" w:rsidR="00074C77" w:rsidRDefault="00B43293">
      <w:r>
        <w:rPr>
          <w:noProof/>
          <w:lang w:eastAsia="es-AR"/>
        </w:rPr>
        <w:drawing>
          <wp:inline distT="0" distB="0" distL="0" distR="0" wp14:anchorId="56D4B132" wp14:editId="3B8DC8DB">
            <wp:extent cx="5610225" cy="2514600"/>
            <wp:effectExtent l="0" t="0" r="9525" b="0"/>
            <wp:docPr id="1" name="Picture 1" descr="C:\Users\User\Desktop\Profil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rofiler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28"/>
                    <a:stretch/>
                  </pic:blipFill>
                  <pic:spPr bwMode="auto">
                    <a:xfrm>
                      <a:off x="0" y="0"/>
                      <a:ext cx="56102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60BC" w14:textId="77777777" w:rsidR="006A4FAB" w:rsidRPr="00F55F6C" w:rsidRDefault="00424C73">
      <w:pPr>
        <w:rPr>
          <w:noProof/>
          <w:lang w:val="en-US" w:eastAsia="es-AR"/>
        </w:rPr>
      </w:pPr>
      <w:proofErr w:type="spellStart"/>
      <w:r w:rsidRPr="00424C73">
        <w:rPr>
          <w:lang w:val="en-US"/>
        </w:rPr>
        <w:t>Tras</w:t>
      </w:r>
      <w:proofErr w:type="spellEnd"/>
      <w:r w:rsidRPr="00424C73">
        <w:rPr>
          <w:lang w:val="en-US"/>
        </w:rPr>
        <w:t xml:space="preserve"> </w:t>
      </w:r>
      <w:proofErr w:type="spellStart"/>
      <w:proofErr w:type="gramStart"/>
      <w:r w:rsidRPr="00424C73">
        <w:rPr>
          <w:lang w:val="en-US"/>
        </w:rPr>
        <w:t>checkear</w:t>
      </w:r>
      <w:proofErr w:type="spellEnd"/>
      <w:r w:rsidRPr="00424C73">
        <w:rPr>
          <w:lang w:val="en-US"/>
        </w:rPr>
        <w:t xml:space="preserve">  </w:t>
      </w:r>
      <w:proofErr w:type="spellStart"/>
      <w:r w:rsidRPr="00424C73">
        <w:rPr>
          <w:lang w:val="en-US"/>
        </w:rPr>
        <w:t>Game.PlayerShip.</w:t>
      </w:r>
      <w:commentRangeStart w:id="80"/>
      <w:r w:rsidRPr="00424C73">
        <w:rPr>
          <w:lang w:val="en-US"/>
        </w:rPr>
        <w:t>CheckForPowerUps</w:t>
      </w:r>
      <w:proofErr w:type="spellEnd"/>
      <w:proofErr w:type="gramEnd"/>
      <w:r w:rsidRPr="00424C73">
        <w:rPr>
          <w:lang w:val="en-US"/>
        </w:rPr>
        <w:t xml:space="preserve"> </w:t>
      </w:r>
      <w:commentRangeEnd w:id="80"/>
      <w:r w:rsidR="00B721EE">
        <w:rPr>
          <w:rStyle w:val="CommentReference"/>
        </w:rPr>
        <w:commentReference w:id="80"/>
      </w:r>
      <w:proofErr w:type="spellStart"/>
      <w:r w:rsidRPr="00424C73">
        <w:rPr>
          <w:lang w:val="en-US"/>
        </w:rPr>
        <w:t>encontré</w:t>
      </w:r>
      <w:proofErr w:type="spellEnd"/>
      <w:r w:rsidRPr="00424C73">
        <w:rPr>
          <w:lang w:val="en-US"/>
        </w:rPr>
        <w:t xml:space="preserve"> </w:t>
      </w:r>
      <w:proofErr w:type="spellStart"/>
      <w:r w:rsidRPr="00424C73">
        <w:rPr>
          <w:lang w:val="en-US"/>
        </w:rPr>
        <w:t>esto</w:t>
      </w:r>
      <w:proofErr w:type="spellEnd"/>
      <w:r w:rsidRPr="00424C73">
        <w:rPr>
          <w:lang w:val="en-US"/>
        </w:rPr>
        <w:t>:</w:t>
      </w:r>
    </w:p>
    <w:p w14:paraId="3189E514" w14:textId="1C6CDBA6" w:rsidR="00424C73" w:rsidRPr="00463EA1" w:rsidRDefault="00424C73">
      <w:pPr>
        <w:rPr>
          <w:lang w:val="en-US"/>
        </w:rPr>
      </w:pPr>
      <w:commentRangeStart w:id="81"/>
      <w:r>
        <w:rPr>
          <w:noProof/>
          <w:lang w:eastAsia="es-AR"/>
        </w:rPr>
        <w:drawing>
          <wp:inline distT="0" distB="0" distL="0" distR="0" wp14:anchorId="3D3A9A59" wp14:editId="7D3635E5">
            <wp:extent cx="3476625" cy="1802020"/>
            <wp:effectExtent l="0" t="0" r="0" b="8255"/>
            <wp:docPr id="2" name="Picture 2" descr="C:\Users\User\Desktop\CheckForPower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CheckForPowerUp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8" t="25157" r="42445" b="54088"/>
                    <a:stretch/>
                  </pic:blipFill>
                  <pic:spPr bwMode="auto">
                    <a:xfrm>
                      <a:off x="0" y="0"/>
                      <a:ext cx="3476625" cy="180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81"/>
      <w:r w:rsidR="00B721EE">
        <w:rPr>
          <w:rStyle w:val="CommentReference"/>
        </w:rPr>
        <w:commentReference w:id="81"/>
      </w:r>
    </w:p>
    <w:p w14:paraId="1225FFD8" w14:textId="1B04595A" w:rsidR="00424C73" w:rsidRDefault="00424C73">
      <w:r>
        <w:t xml:space="preserve">A primera vista el problema parece estar en que se crea una colección de </w:t>
      </w:r>
      <w:commentRangeStart w:id="82"/>
      <w:r>
        <w:t xml:space="preserve">objetos </w:t>
      </w:r>
      <w:proofErr w:type="spellStart"/>
      <w:r>
        <w:t>colisionables</w:t>
      </w:r>
      <w:proofErr w:type="spellEnd"/>
      <w:r>
        <w:t xml:space="preserve"> </w:t>
      </w:r>
      <w:commentRangeEnd w:id="82"/>
      <w:r w:rsidR="00463EA1">
        <w:rPr>
          <w:rStyle w:val="CommentReference"/>
        </w:rPr>
        <w:commentReference w:id="82"/>
      </w:r>
      <w:r>
        <w:t>en cada</w:t>
      </w:r>
      <w:r w:rsidR="00B64F51">
        <w:t xml:space="preserve"> </w:t>
      </w:r>
      <w:proofErr w:type="spellStart"/>
      <w:r w:rsidR="00B64F51">
        <w:t>frame</w:t>
      </w:r>
      <w:proofErr w:type="spellEnd"/>
      <w:r w:rsidR="00B64F51">
        <w:t>.</w:t>
      </w:r>
      <w:r w:rsidR="00B64F51">
        <w:br/>
      </w:r>
      <w:r w:rsidR="00B64F51">
        <w:br/>
        <w:t xml:space="preserve">Estimo que con </w:t>
      </w:r>
      <w:ins w:id="83" w:author="User" w:date="2018-07-18T17:40:00Z">
        <w:r w:rsidR="00D44B48">
          <w:t xml:space="preserve">listas dedicadas a cada tipo de </w:t>
        </w:r>
        <w:proofErr w:type="spellStart"/>
        <w:r w:rsidR="00D44B48">
          <w:t>objecto</w:t>
        </w:r>
        <w:proofErr w:type="spellEnd"/>
        <w:r w:rsidR="00D44B48">
          <w:t xml:space="preserve"> </w:t>
        </w:r>
      </w:ins>
      <w:del w:id="84" w:author="User" w:date="2018-07-18T17:40:00Z">
        <w:r w:rsidR="00B64F51" w:rsidDel="00D44B48">
          <w:delText>un uso de “</w:delText>
        </w:r>
        <w:r w:rsidR="005077FB" w:rsidDel="00D44B48">
          <w:delText>Spatial partition</w:delText>
        </w:r>
        <w:r w:rsidR="00B64F51" w:rsidDel="00D44B48">
          <w:delText xml:space="preserve">” </w:delText>
        </w:r>
      </w:del>
      <w:r w:rsidR="00B64F51">
        <w:t xml:space="preserve">debería mitigarse el uso de </w:t>
      </w:r>
      <w:proofErr w:type="spellStart"/>
      <w:r w:rsidR="00B64F51">
        <w:t>cpu</w:t>
      </w:r>
      <w:proofErr w:type="spellEnd"/>
      <w:r w:rsidR="00B64F51">
        <w:t xml:space="preserve"> fuertemente, es decir tener una colección de objetos </w:t>
      </w:r>
      <w:proofErr w:type="spellStart"/>
      <w:r w:rsidR="00B64F51">
        <w:t>colisionables</w:t>
      </w:r>
      <w:proofErr w:type="spellEnd"/>
      <w:r w:rsidR="00B64F51">
        <w:t xml:space="preserve"> por el jugador guardada en memoria a la cual cada objeto generado que sea </w:t>
      </w:r>
      <w:proofErr w:type="spellStart"/>
      <w:r w:rsidR="00B64F51">
        <w:t>colisionable</w:t>
      </w:r>
      <w:proofErr w:type="spellEnd"/>
      <w:r w:rsidR="00B64F51">
        <w:t xml:space="preserve"> se agregar al instanciarse.</w:t>
      </w:r>
    </w:p>
    <w:p w14:paraId="05A0AC9B" w14:textId="36D48544" w:rsidR="00DC565A" w:rsidRDefault="00DC565A" w:rsidP="00A53FB7"/>
    <w:p w14:paraId="4A585258" w14:textId="3E655D0B" w:rsidR="007416B9" w:rsidRPr="00A53FB7" w:rsidDel="00556590" w:rsidRDefault="005077FB" w:rsidP="00A53FB7">
      <w:pPr>
        <w:rPr>
          <w:del w:id="85" w:author="User" w:date="2018-07-18T19:07:00Z"/>
        </w:rPr>
      </w:pPr>
      <w:r w:rsidRPr="00A53FB7">
        <w:lastRenderedPageBreak/>
        <w:t xml:space="preserve">Realice la </w:t>
      </w:r>
      <w:proofErr w:type="spellStart"/>
      <w:r w:rsidRPr="00A53FB7">
        <w:t>optmizacion</w:t>
      </w:r>
      <w:proofErr w:type="spellEnd"/>
      <w:r w:rsidRPr="00A53FB7">
        <w:t xml:space="preserve"> específicamente para la clase </w:t>
      </w:r>
      <w:proofErr w:type="spellStart"/>
      <w:r w:rsidRPr="00A53FB7">
        <w:t>power</w:t>
      </w:r>
      <w:proofErr w:type="spellEnd"/>
      <w:r w:rsidRPr="00A53FB7">
        <w:t xml:space="preserve"> up, es decir cree una lista de </w:t>
      </w:r>
      <w:proofErr w:type="spellStart"/>
      <w:r w:rsidRPr="00A53FB7">
        <w:t>power</w:t>
      </w:r>
      <w:proofErr w:type="spellEnd"/>
      <w:r w:rsidRPr="00A53FB7">
        <w:t xml:space="preserve"> ups global a los que la nave puede acceder para saber si colisiona con ellos y los resultados fueron que el uso de </w:t>
      </w:r>
      <w:proofErr w:type="spellStart"/>
      <w:r w:rsidRPr="00A53FB7">
        <w:t>cpu</w:t>
      </w:r>
      <w:proofErr w:type="spellEnd"/>
      <w:r w:rsidRPr="00A53FB7">
        <w:t xml:space="preserve"> en “</w:t>
      </w:r>
      <w:proofErr w:type="spellStart"/>
      <w:r w:rsidRPr="00A53FB7">
        <w:t>checkforpowerups</w:t>
      </w:r>
      <w:proofErr w:type="spellEnd"/>
      <w:r w:rsidRPr="00A53FB7">
        <w:t>” fue tan baja que no entro en la medición.</w:t>
      </w:r>
    </w:p>
    <w:p w14:paraId="2C905906" w14:textId="77777777" w:rsidR="005077FB" w:rsidRDefault="005077FB">
      <w:pPr>
        <w:rPr>
          <w:noProof/>
          <w:lang w:val="es-ES" w:eastAsia="es-ES"/>
        </w:rPr>
      </w:pPr>
    </w:p>
    <w:p w14:paraId="3F40BF89" w14:textId="69EFFBFB" w:rsidR="005077FB" w:rsidRDefault="005077FB">
      <w:r>
        <w:rPr>
          <w:noProof/>
          <w:lang w:eastAsia="es-AR"/>
        </w:rPr>
        <w:drawing>
          <wp:inline distT="0" distB="0" distL="0" distR="0" wp14:anchorId="61187519" wp14:editId="54A57114">
            <wp:extent cx="4628254" cy="183832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53" t="42216" r="58059" b="32335"/>
                    <a:stretch/>
                  </pic:blipFill>
                  <pic:spPr bwMode="auto">
                    <a:xfrm>
                      <a:off x="0" y="0"/>
                      <a:ext cx="4633178" cy="184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2C5B8" w14:textId="041596C5" w:rsidR="005077FB" w:rsidRDefault="007760B3">
      <w:r>
        <w:t xml:space="preserve">Las siguiente </w:t>
      </w:r>
      <w:proofErr w:type="spellStart"/>
      <w:r>
        <w:t>modificacionse</w:t>
      </w:r>
      <w:proofErr w:type="spellEnd"/>
      <w:r>
        <w:t xml:space="preserve"> al código fueron realizadas:</w:t>
      </w:r>
    </w:p>
    <w:p w14:paraId="6A62749A" w14:textId="10E481CD" w:rsidR="007760B3" w:rsidRDefault="00D44B48">
      <w:pPr>
        <w:rPr>
          <w:noProof/>
          <w:lang w:val="es-ES" w:eastAsia="es-ES"/>
        </w:rPr>
      </w:pPr>
      <w:ins w:id="86" w:author="User" w:date="2018-07-18T17:48:00Z">
        <w:r>
          <w:rPr>
            <w:noProof/>
            <w:lang w:val="es-ES" w:eastAsia="es-ES"/>
          </w:rPr>
          <w:t>Lista global de PowerUp en una clase nueva llamada Universe:</w:t>
        </w:r>
      </w:ins>
    </w:p>
    <w:p w14:paraId="479B2883" w14:textId="77777777" w:rsidR="00DC565A" w:rsidRDefault="007760B3">
      <w:pPr>
        <w:rPr>
          <w:noProof/>
          <w:lang w:val="es-ES" w:eastAsia="es-ES"/>
        </w:rPr>
      </w:pPr>
      <w:r>
        <w:rPr>
          <w:noProof/>
          <w:lang w:eastAsia="es-AR"/>
        </w:rPr>
        <w:drawing>
          <wp:inline distT="0" distB="0" distL="0" distR="0" wp14:anchorId="14A33873" wp14:editId="3E79265A">
            <wp:extent cx="3563754" cy="18764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524" r="58418" b="47706"/>
                    <a:stretch/>
                  </pic:blipFill>
                  <pic:spPr bwMode="auto">
                    <a:xfrm>
                      <a:off x="0" y="0"/>
                      <a:ext cx="3642555" cy="1917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D6399" w14:textId="1F905599" w:rsidR="00DC565A" w:rsidRDefault="00DC565A">
      <w:pPr>
        <w:rPr>
          <w:ins w:id="87" w:author="User" w:date="2018-07-18T17:48:00Z"/>
          <w:noProof/>
          <w:lang w:val="es-ES" w:eastAsia="es-ES"/>
        </w:rPr>
      </w:pPr>
      <w:r>
        <w:rPr>
          <w:noProof/>
          <w:lang w:val="es-ES" w:eastAsia="es-ES"/>
        </w:rPr>
        <w:t>PowerUp:</w:t>
      </w:r>
    </w:p>
    <w:p w14:paraId="2954607A" w14:textId="2B1AB81E" w:rsidR="00D44B48" w:rsidRDefault="00D44B48">
      <w:pPr>
        <w:rPr>
          <w:noProof/>
          <w:lang w:val="es-ES" w:eastAsia="es-ES"/>
        </w:rPr>
      </w:pPr>
      <w:ins w:id="88" w:author="User" w:date="2018-07-18T17:49:00Z">
        <w:r>
          <w:rPr>
            <w:noProof/>
            <w:lang w:val="es-ES" w:eastAsia="es-ES"/>
          </w:rPr>
          <w:t>La clase PowerUp agrega cada instancia a Universe.Pows para uso futuro.</w:t>
        </w:r>
      </w:ins>
    </w:p>
    <w:p w14:paraId="5F79A861" w14:textId="266E0408" w:rsidR="007760B3" w:rsidRPr="00370B0C" w:rsidRDefault="007760B3">
      <w:pPr>
        <w:rPr>
          <w:noProof/>
          <w:lang w:val="es-ES" w:eastAsia="es-ES"/>
        </w:rPr>
      </w:pPr>
      <w:r w:rsidRPr="00960977">
        <w:rPr>
          <w:noProof/>
          <w:lang w:eastAsia="es-AR"/>
        </w:rPr>
        <w:lastRenderedPageBreak/>
        <w:drawing>
          <wp:inline distT="0" distB="0" distL="0" distR="0" wp14:anchorId="3F518C55" wp14:editId="375EB211">
            <wp:extent cx="4191000" cy="2723662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53" t="14426" r="49806" b="33279"/>
                    <a:stretch/>
                  </pic:blipFill>
                  <pic:spPr bwMode="auto">
                    <a:xfrm>
                      <a:off x="0" y="0"/>
                      <a:ext cx="4248963" cy="276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941B3" w14:textId="3B162DBE" w:rsidR="00DC565A" w:rsidRDefault="00D44B48">
      <w:pPr>
        <w:rPr>
          <w:noProof/>
          <w:lang w:val="es-ES" w:eastAsia="es-ES"/>
        </w:rPr>
      </w:pPr>
      <w:ins w:id="89" w:author="User" w:date="2018-07-18T17:49:00Z">
        <w:r>
          <w:rPr>
            <w:noProof/>
            <w:lang w:val="es-ES" w:eastAsia="es-ES"/>
          </w:rPr>
          <w:t>Tambien se remueve de esta lista al llamarse la funcion Delete().</w:t>
        </w:r>
      </w:ins>
    </w:p>
    <w:p w14:paraId="18BDF290" w14:textId="043A234F" w:rsidR="007760B3" w:rsidRDefault="007760B3">
      <w:pPr>
        <w:rPr>
          <w:noProof/>
          <w:lang w:val="es-ES" w:eastAsia="es-ES"/>
        </w:rPr>
      </w:pPr>
      <w:r>
        <w:rPr>
          <w:noProof/>
          <w:lang w:eastAsia="es-AR"/>
        </w:rPr>
        <w:drawing>
          <wp:inline distT="0" distB="0" distL="0" distR="0" wp14:anchorId="4C849CB8" wp14:editId="694AE653">
            <wp:extent cx="3091795" cy="16478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30" t="18821" r="64066" b="52200"/>
                    <a:stretch/>
                  </pic:blipFill>
                  <pic:spPr bwMode="auto">
                    <a:xfrm>
                      <a:off x="0" y="0"/>
                      <a:ext cx="3104333" cy="165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64BAB" w14:textId="58DF3E3A" w:rsidR="007760B3" w:rsidRDefault="007760B3">
      <w:pPr>
        <w:rPr>
          <w:noProof/>
          <w:lang w:val="es-ES" w:eastAsia="es-ES"/>
        </w:rPr>
      </w:pPr>
    </w:p>
    <w:p w14:paraId="07630BBE" w14:textId="7DC6353D" w:rsidR="007760B3" w:rsidDel="00556590" w:rsidRDefault="007760B3">
      <w:pPr>
        <w:rPr>
          <w:del w:id="90" w:author="User" w:date="2018-07-18T19:07:00Z"/>
          <w:noProof/>
          <w:lang w:val="es-ES" w:eastAsia="es-ES"/>
        </w:rPr>
      </w:pPr>
    </w:p>
    <w:p w14:paraId="37F54E5C" w14:textId="58CBFA29" w:rsidR="007760B3" w:rsidDel="00556590" w:rsidRDefault="007760B3">
      <w:pPr>
        <w:rPr>
          <w:del w:id="91" w:author="User" w:date="2018-07-18T19:07:00Z"/>
          <w:noProof/>
          <w:lang w:val="es-ES" w:eastAsia="es-ES"/>
        </w:rPr>
      </w:pPr>
    </w:p>
    <w:p w14:paraId="2448CF76" w14:textId="184BB02C" w:rsidR="007760B3" w:rsidDel="00556590" w:rsidRDefault="007760B3">
      <w:pPr>
        <w:rPr>
          <w:del w:id="92" w:author="User" w:date="2018-07-18T19:07:00Z"/>
          <w:noProof/>
          <w:lang w:val="es-ES" w:eastAsia="es-ES"/>
        </w:rPr>
      </w:pPr>
    </w:p>
    <w:p w14:paraId="2AB23458" w14:textId="118EDBD4" w:rsidR="007760B3" w:rsidRDefault="007760B3">
      <w:pPr>
        <w:ind w:firstLine="708"/>
        <w:rPr>
          <w:noProof/>
          <w:lang w:val="es-ES" w:eastAsia="es-ES"/>
        </w:rPr>
        <w:pPrChange w:id="93" w:author="User" w:date="2018-07-18T19:07:00Z">
          <w:pPr/>
        </w:pPrChange>
      </w:pPr>
    </w:p>
    <w:p w14:paraId="75D367FA" w14:textId="177DF387" w:rsidR="007760B3" w:rsidRDefault="007760B3">
      <w:pPr>
        <w:rPr>
          <w:ins w:id="94" w:author="User" w:date="2018-07-18T17:50:00Z"/>
          <w:noProof/>
          <w:lang w:val="es-ES" w:eastAsia="es-ES"/>
        </w:rPr>
      </w:pPr>
      <w:r>
        <w:rPr>
          <w:noProof/>
          <w:lang w:val="es-ES" w:eastAsia="es-ES"/>
        </w:rPr>
        <w:t>PlayerShip:</w:t>
      </w:r>
    </w:p>
    <w:p w14:paraId="5CE59981" w14:textId="700C7D3C" w:rsidR="00D44B48" w:rsidRDefault="00D44B48">
      <w:pPr>
        <w:rPr>
          <w:noProof/>
          <w:lang w:val="es-ES" w:eastAsia="es-ES"/>
        </w:rPr>
      </w:pPr>
      <w:ins w:id="95" w:author="User" w:date="2018-07-18T17:50:00Z">
        <w:r>
          <w:rPr>
            <w:noProof/>
            <w:lang w:val="es-ES" w:eastAsia="es-ES"/>
          </w:rPr>
          <w:t>En vez de buscar instancias de PowerUp en AllObjects() los busca en la lista dedicada a la clase.</w:t>
        </w:r>
      </w:ins>
    </w:p>
    <w:p w14:paraId="6AA40E94" w14:textId="0B90F992" w:rsidR="007760B3" w:rsidRDefault="007760B3">
      <w:pPr>
        <w:rPr>
          <w:ins w:id="96" w:author="User" w:date="2018-07-18T18:26:00Z"/>
          <w:noProof/>
          <w:lang w:val="es-ES" w:eastAsia="es-ES"/>
        </w:rPr>
      </w:pPr>
      <w:r>
        <w:rPr>
          <w:noProof/>
          <w:lang w:eastAsia="es-AR"/>
        </w:rPr>
        <w:lastRenderedPageBreak/>
        <w:drawing>
          <wp:inline distT="0" distB="0" distL="0" distR="0" wp14:anchorId="603DA807" wp14:editId="43057AAB">
            <wp:extent cx="3344187" cy="1628775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2" t="23142" r="61811" b="48607"/>
                    <a:stretch/>
                  </pic:blipFill>
                  <pic:spPr bwMode="auto">
                    <a:xfrm>
                      <a:off x="0" y="0"/>
                      <a:ext cx="3344187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3AB12" w14:textId="798E383F" w:rsidR="00722366" w:rsidRDefault="00722366">
      <w:pPr>
        <w:rPr>
          <w:ins w:id="97" w:author="User" w:date="2018-07-18T18:26:00Z"/>
          <w:noProof/>
          <w:lang w:val="es-ES" w:eastAsia="es-ES"/>
        </w:rPr>
      </w:pPr>
      <w:ins w:id="98" w:author="User" w:date="2018-07-18T18:26:00Z">
        <w:r w:rsidRPr="00722366">
          <w:rPr>
            <w:noProof/>
            <w:highlight w:val="yellow"/>
            <w:lang w:val="es-ES" w:eastAsia="es-ES"/>
            <w:rPrChange w:id="99" w:author="User" w:date="2018-07-18T18:27:00Z">
              <w:rPr>
                <w:noProof/>
                <w:lang w:val="es-ES" w:eastAsia="es-ES"/>
              </w:rPr>
            </w:rPrChange>
          </w:rPr>
          <w:t>Nota adicional:</w:t>
        </w:r>
        <w:r>
          <w:rPr>
            <w:noProof/>
            <w:lang w:val="es-ES" w:eastAsia="es-ES"/>
          </w:rPr>
          <w:t xml:space="preserve"> cuando gane suficiente performance para poder recoger powerups surgio el problema que lo que hago en el foreach de arriba es invalido por lo cual lo cambie por esto:</w:t>
        </w:r>
      </w:ins>
    </w:p>
    <w:p w14:paraId="3FEAA6B3" w14:textId="77777777" w:rsidR="00722366" w:rsidRPr="00722366" w:rsidRDefault="00722366" w:rsidP="00722366">
      <w:pPr>
        <w:autoSpaceDE w:val="0"/>
        <w:autoSpaceDN w:val="0"/>
        <w:adjustRightInd w:val="0"/>
        <w:spacing w:after="0" w:line="240" w:lineRule="auto"/>
        <w:rPr>
          <w:ins w:id="100" w:author="User" w:date="2018-07-18T18:27:00Z"/>
          <w:rFonts w:ascii="Consolas" w:hAnsi="Consolas" w:cs="Consolas"/>
          <w:color w:val="000000"/>
          <w:sz w:val="19"/>
          <w:szCs w:val="19"/>
          <w:lang w:val="en-US"/>
          <w:rPrChange w:id="101" w:author="User" w:date="2018-07-18T18:27:00Z">
            <w:rPr>
              <w:ins w:id="102" w:author="User" w:date="2018-07-18T18:27:00Z"/>
              <w:rFonts w:ascii="Consolas" w:hAnsi="Consolas" w:cs="Consolas"/>
              <w:color w:val="000000"/>
              <w:sz w:val="19"/>
              <w:szCs w:val="19"/>
            </w:rPr>
          </w:rPrChange>
        </w:rPr>
      </w:pPr>
      <w:proofErr w:type="gramStart"/>
      <w:ins w:id="103" w:author="User" w:date="2018-07-18T18:27:00Z">
        <w:r w:rsidRPr="00722366">
          <w:rPr>
            <w:rFonts w:ascii="Consolas" w:hAnsi="Consolas" w:cs="Consolas"/>
            <w:color w:val="0000FF"/>
            <w:sz w:val="19"/>
            <w:szCs w:val="19"/>
            <w:lang w:val="en-US"/>
            <w:rPrChange w:id="104" w:author="User" w:date="2018-07-18T18:27:00Z">
              <w:rPr>
                <w:rFonts w:ascii="Consolas" w:hAnsi="Consolas" w:cs="Consolas"/>
                <w:color w:val="0000FF"/>
                <w:sz w:val="19"/>
                <w:szCs w:val="19"/>
              </w:rPr>
            </w:rPrChange>
          </w:rPr>
          <w:t>for</w:t>
        </w:r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05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>(</w:t>
        </w:r>
        <w:proofErr w:type="spellStart"/>
        <w:proofErr w:type="gramEnd"/>
        <w:r w:rsidRPr="00722366">
          <w:rPr>
            <w:rFonts w:ascii="Consolas" w:hAnsi="Consolas" w:cs="Consolas"/>
            <w:color w:val="0000FF"/>
            <w:sz w:val="19"/>
            <w:szCs w:val="19"/>
            <w:lang w:val="en-US"/>
            <w:rPrChange w:id="106" w:author="User" w:date="2018-07-18T18:27:00Z">
              <w:rPr>
                <w:rFonts w:ascii="Consolas" w:hAnsi="Consolas" w:cs="Consolas"/>
                <w:color w:val="0000FF"/>
                <w:sz w:val="19"/>
                <w:szCs w:val="19"/>
              </w:rPr>
            </w:rPrChange>
          </w:rPr>
          <w:t>int</w:t>
        </w:r>
        <w:proofErr w:type="spellEnd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07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 xml:space="preserve"> C=0;C&lt;</w:t>
        </w:r>
        <w:proofErr w:type="spellStart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08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>pups.Count</w:t>
        </w:r>
        <w:proofErr w:type="spellEnd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09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>();C++)</w:t>
        </w:r>
      </w:ins>
    </w:p>
    <w:p w14:paraId="280A073B" w14:textId="77777777" w:rsidR="00722366" w:rsidRPr="00722366" w:rsidRDefault="00722366" w:rsidP="00722366">
      <w:pPr>
        <w:autoSpaceDE w:val="0"/>
        <w:autoSpaceDN w:val="0"/>
        <w:adjustRightInd w:val="0"/>
        <w:spacing w:after="0" w:line="240" w:lineRule="auto"/>
        <w:rPr>
          <w:ins w:id="110" w:author="User" w:date="2018-07-18T18:27:00Z"/>
          <w:rFonts w:ascii="Consolas" w:hAnsi="Consolas" w:cs="Consolas"/>
          <w:color w:val="000000"/>
          <w:sz w:val="19"/>
          <w:szCs w:val="19"/>
          <w:lang w:val="en-US"/>
          <w:rPrChange w:id="111" w:author="User" w:date="2018-07-18T18:27:00Z">
            <w:rPr>
              <w:ins w:id="112" w:author="User" w:date="2018-07-18T18:27:00Z"/>
              <w:rFonts w:ascii="Consolas" w:hAnsi="Consolas" w:cs="Consolas"/>
              <w:color w:val="000000"/>
              <w:sz w:val="19"/>
              <w:szCs w:val="19"/>
            </w:rPr>
          </w:rPrChange>
        </w:rPr>
      </w:pPr>
      <w:ins w:id="113" w:author="User" w:date="2018-07-18T18:27:00Z"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14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 xml:space="preserve">            {</w:t>
        </w:r>
      </w:ins>
    </w:p>
    <w:p w14:paraId="23C432FC" w14:textId="77777777" w:rsidR="00722366" w:rsidRPr="00722366" w:rsidRDefault="00722366" w:rsidP="00722366">
      <w:pPr>
        <w:autoSpaceDE w:val="0"/>
        <w:autoSpaceDN w:val="0"/>
        <w:adjustRightInd w:val="0"/>
        <w:spacing w:after="0" w:line="240" w:lineRule="auto"/>
        <w:rPr>
          <w:ins w:id="115" w:author="User" w:date="2018-07-18T18:27:00Z"/>
          <w:rFonts w:ascii="Consolas" w:hAnsi="Consolas" w:cs="Consolas"/>
          <w:color w:val="000000"/>
          <w:sz w:val="19"/>
          <w:szCs w:val="19"/>
          <w:lang w:val="en-US"/>
          <w:rPrChange w:id="116" w:author="User" w:date="2018-07-18T18:27:00Z">
            <w:rPr>
              <w:ins w:id="117" w:author="User" w:date="2018-07-18T18:27:00Z"/>
              <w:rFonts w:ascii="Consolas" w:hAnsi="Consolas" w:cs="Consolas"/>
              <w:color w:val="000000"/>
              <w:sz w:val="19"/>
              <w:szCs w:val="19"/>
            </w:rPr>
          </w:rPrChange>
        </w:rPr>
      </w:pPr>
      <w:ins w:id="118" w:author="User" w:date="2018-07-18T18:27:00Z"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19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 xml:space="preserve">                </w:t>
        </w:r>
        <w:proofErr w:type="gramStart"/>
        <w:r w:rsidRPr="00722366">
          <w:rPr>
            <w:rFonts w:ascii="Consolas" w:hAnsi="Consolas" w:cs="Consolas"/>
            <w:color w:val="0000FF"/>
            <w:sz w:val="19"/>
            <w:szCs w:val="19"/>
            <w:lang w:val="en-US"/>
            <w:rPrChange w:id="120" w:author="User" w:date="2018-07-18T18:27:00Z">
              <w:rPr>
                <w:rFonts w:ascii="Consolas" w:hAnsi="Consolas" w:cs="Consolas"/>
                <w:color w:val="0000FF"/>
                <w:sz w:val="19"/>
                <w:szCs w:val="19"/>
              </w:rPr>
            </w:rPrChange>
          </w:rPr>
          <w:t>if</w:t>
        </w:r>
        <w:proofErr w:type="gramEnd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21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 xml:space="preserve"> (</w:t>
        </w:r>
        <w:proofErr w:type="spellStart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22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>pups.ElementAt</w:t>
        </w:r>
        <w:proofErr w:type="spellEnd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23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 xml:space="preserve">(C) != </w:t>
        </w:r>
        <w:r w:rsidRPr="00722366">
          <w:rPr>
            <w:rFonts w:ascii="Consolas" w:hAnsi="Consolas" w:cs="Consolas"/>
            <w:color w:val="0000FF"/>
            <w:sz w:val="19"/>
            <w:szCs w:val="19"/>
            <w:lang w:val="en-US"/>
            <w:rPrChange w:id="124" w:author="User" w:date="2018-07-18T18:27:00Z">
              <w:rPr>
                <w:rFonts w:ascii="Consolas" w:hAnsi="Consolas" w:cs="Consolas"/>
                <w:color w:val="0000FF"/>
                <w:sz w:val="19"/>
                <w:szCs w:val="19"/>
              </w:rPr>
            </w:rPrChange>
          </w:rPr>
          <w:t>null</w:t>
        </w:r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25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 xml:space="preserve">) { </w:t>
        </w:r>
        <w:proofErr w:type="spellStart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26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>pups.ElementAt</w:t>
        </w:r>
        <w:proofErr w:type="spellEnd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27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>(C).</w:t>
        </w:r>
        <w:proofErr w:type="spellStart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28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>ApplyOn</w:t>
        </w:r>
        <w:proofErr w:type="spellEnd"/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29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>(</w:t>
        </w:r>
        <w:r w:rsidRPr="00722366">
          <w:rPr>
            <w:rFonts w:ascii="Consolas" w:hAnsi="Consolas" w:cs="Consolas"/>
            <w:color w:val="0000FF"/>
            <w:sz w:val="19"/>
            <w:szCs w:val="19"/>
            <w:lang w:val="en-US"/>
            <w:rPrChange w:id="130" w:author="User" w:date="2018-07-18T18:27:00Z">
              <w:rPr>
                <w:rFonts w:ascii="Consolas" w:hAnsi="Consolas" w:cs="Consolas"/>
                <w:color w:val="0000FF"/>
                <w:sz w:val="19"/>
                <w:szCs w:val="19"/>
              </w:rPr>
            </w:rPrChange>
          </w:rPr>
          <w:t>this</w:t>
        </w:r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31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>); }</w:t>
        </w:r>
      </w:ins>
    </w:p>
    <w:p w14:paraId="38E4AB24" w14:textId="77777777" w:rsidR="00722366" w:rsidRPr="00722366" w:rsidRDefault="00722366" w:rsidP="00722366">
      <w:pPr>
        <w:autoSpaceDE w:val="0"/>
        <w:autoSpaceDN w:val="0"/>
        <w:adjustRightInd w:val="0"/>
        <w:spacing w:after="0" w:line="240" w:lineRule="auto"/>
        <w:rPr>
          <w:ins w:id="132" w:author="User" w:date="2018-07-18T18:27:00Z"/>
          <w:rFonts w:ascii="Consolas" w:hAnsi="Consolas" w:cs="Consolas"/>
          <w:color w:val="000000"/>
          <w:sz w:val="19"/>
          <w:szCs w:val="19"/>
          <w:lang w:val="en-US"/>
          <w:rPrChange w:id="133" w:author="User" w:date="2018-07-18T18:27:00Z">
            <w:rPr>
              <w:ins w:id="134" w:author="User" w:date="2018-07-18T18:27:00Z"/>
              <w:rFonts w:ascii="Consolas" w:hAnsi="Consolas" w:cs="Consolas"/>
              <w:color w:val="000000"/>
              <w:sz w:val="19"/>
              <w:szCs w:val="19"/>
            </w:rPr>
          </w:rPrChange>
        </w:rPr>
      </w:pPr>
      <w:ins w:id="135" w:author="User" w:date="2018-07-18T18:27:00Z"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36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 xml:space="preserve">                </w:t>
        </w:r>
      </w:ins>
    </w:p>
    <w:p w14:paraId="03E16938" w14:textId="37864365" w:rsidR="00722366" w:rsidRDefault="00722366" w:rsidP="00722366">
      <w:pPr>
        <w:rPr>
          <w:ins w:id="137" w:author="User" w:date="2018-07-18T18:27:00Z"/>
          <w:rFonts w:ascii="Consolas" w:hAnsi="Consolas" w:cs="Consolas"/>
          <w:color w:val="000000"/>
          <w:sz w:val="19"/>
          <w:szCs w:val="19"/>
        </w:rPr>
      </w:pPr>
      <w:ins w:id="138" w:author="User" w:date="2018-07-18T18:27:00Z">
        <w:r w:rsidRPr="00722366">
          <w:rPr>
            <w:rFonts w:ascii="Consolas" w:hAnsi="Consolas" w:cs="Consolas"/>
            <w:color w:val="000000"/>
            <w:sz w:val="19"/>
            <w:szCs w:val="19"/>
            <w:lang w:val="en-US"/>
            <w:rPrChange w:id="139" w:author="User" w:date="2018-07-18T18:27:00Z">
              <w:rPr>
                <w:rFonts w:ascii="Consolas" w:hAnsi="Consolas" w:cs="Consolas"/>
                <w:color w:val="000000"/>
                <w:sz w:val="19"/>
                <w:szCs w:val="19"/>
              </w:rPr>
            </w:rPrChange>
          </w:rPr>
          <w:t xml:space="preserve">            </w:t>
        </w:r>
        <w:r>
          <w:rPr>
            <w:rFonts w:ascii="Consolas" w:hAnsi="Consolas" w:cs="Consolas"/>
            <w:color w:val="000000"/>
            <w:sz w:val="19"/>
            <w:szCs w:val="19"/>
          </w:rPr>
          <w:t>}</w:t>
        </w:r>
      </w:ins>
    </w:p>
    <w:p w14:paraId="34D43FD3" w14:textId="2BC447E8" w:rsidR="00722366" w:rsidRDefault="00722366" w:rsidP="00722366">
      <w:pPr>
        <w:rPr>
          <w:ins w:id="140" w:author="User" w:date="2018-07-18T18:26:00Z"/>
          <w:noProof/>
          <w:lang w:val="es-ES" w:eastAsia="es-ES"/>
        </w:rPr>
      </w:pPr>
      <w:ins w:id="141" w:author="User" w:date="2018-07-18T18:27:00Z">
        <w:r>
          <w:rPr>
            <w:rFonts w:ascii="Consolas" w:hAnsi="Consolas" w:cs="Consolas"/>
            <w:color w:val="000000"/>
            <w:sz w:val="19"/>
            <w:szCs w:val="19"/>
          </w:rPr>
          <w:t xml:space="preserve">Esto es debido a que las operaciones que uno </w:t>
        </w:r>
        <w:proofErr w:type="gramStart"/>
        <w:r>
          <w:rPr>
            <w:rFonts w:ascii="Consolas" w:hAnsi="Consolas" w:cs="Consolas"/>
            <w:color w:val="000000"/>
            <w:sz w:val="19"/>
            <w:szCs w:val="19"/>
          </w:rPr>
          <w:t>puede</w:t>
        </w:r>
        <w:proofErr w:type="gramEnd"/>
        <w:r>
          <w:rPr>
            <w:rFonts w:ascii="Consolas" w:hAnsi="Consolas" w:cs="Consolas"/>
            <w:color w:val="000000"/>
            <w:sz w:val="19"/>
            <w:szCs w:val="19"/>
          </w:rPr>
          <w:t xml:space="preserve"> hacer en </w:t>
        </w:r>
        <w:proofErr w:type="spellStart"/>
        <w:r>
          <w:rPr>
            <w:rFonts w:ascii="Consolas" w:hAnsi="Consolas" w:cs="Consolas"/>
            <w:color w:val="000000"/>
            <w:sz w:val="19"/>
            <w:szCs w:val="19"/>
          </w:rPr>
          <w:t>foreach</w:t>
        </w:r>
        <w:proofErr w:type="spellEnd"/>
        <w:r>
          <w:rPr>
            <w:rFonts w:ascii="Consolas" w:hAnsi="Consolas" w:cs="Consolas"/>
            <w:color w:val="000000"/>
            <w:sz w:val="19"/>
            <w:szCs w:val="19"/>
          </w:rPr>
          <w:t xml:space="preserve"> no pueden alterar la colección en cuestión.</w:t>
        </w:r>
      </w:ins>
    </w:p>
    <w:p w14:paraId="7206B3FE" w14:textId="77777777" w:rsidR="00722366" w:rsidRDefault="00722366">
      <w:pPr>
        <w:rPr>
          <w:noProof/>
          <w:lang w:val="es-ES" w:eastAsia="es-ES"/>
        </w:rPr>
      </w:pPr>
    </w:p>
    <w:p w14:paraId="068B2B38" w14:textId="77777777" w:rsidR="00B47BAD" w:rsidRDefault="00B47BAD">
      <w:pPr>
        <w:pBdr>
          <w:bottom w:val="single" w:sz="6" w:space="1" w:color="auto"/>
        </w:pBdr>
        <w:rPr>
          <w:noProof/>
          <w:lang w:val="es-ES" w:eastAsia="es-ES"/>
        </w:rPr>
      </w:pPr>
    </w:p>
    <w:p w14:paraId="46D1ADF7" w14:textId="51AF52A6" w:rsidR="00DC5C03" w:rsidRDefault="00556590">
      <w:pPr>
        <w:pStyle w:val="Heading1"/>
        <w:rPr>
          <w:ins w:id="142" w:author="User" w:date="2018-07-18T19:08:00Z"/>
          <w:noProof/>
          <w:lang w:val="es-ES"/>
        </w:rPr>
        <w:pPrChange w:id="143" w:author="User" w:date="2018-07-18T19:08:00Z">
          <w:pPr/>
        </w:pPrChange>
      </w:pPr>
      <w:ins w:id="144" w:author="User" w:date="2018-07-18T19:08:00Z">
        <w:r>
          <w:rPr>
            <w:noProof/>
            <w:lang w:val="es-ES"/>
          </w:rPr>
          <w:t>Optimizacion 2</w:t>
        </w:r>
      </w:ins>
    </w:p>
    <w:p w14:paraId="54ECEA93" w14:textId="77777777" w:rsidR="00556590" w:rsidRPr="00556590" w:rsidRDefault="00556590">
      <w:pPr>
        <w:rPr>
          <w:lang w:val="es-ES" w:eastAsia="es-AR"/>
          <w:rPrChange w:id="145" w:author="User" w:date="2018-07-18T19:08:00Z">
            <w:rPr>
              <w:noProof/>
              <w:lang w:val="es-ES"/>
            </w:rPr>
          </w:rPrChange>
        </w:rPr>
      </w:pPr>
    </w:p>
    <w:p w14:paraId="2E1D4A0E" w14:textId="08C472BC" w:rsidR="00DC5C03" w:rsidRDefault="00DC565A">
      <w:pPr>
        <w:rPr>
          <w:ins w:id="146" w:author="User" w:date="2018-07-18T17:51:00Z"/>
        </w:rPr>
      </w:pPr>
      <w:r>
        <w:t xml:space="preserve">Voy a aplicar la misma optimización a </w:t>
      </w:r>
      <w:proofErr w:type="spellStart"/>
      <w:proofErr w:type="gramStart"/>
      <w:ins w:id="147" w:author="User" w:date="2018-07-18T17:51:00Z">
        <w:r w:rsidR="00DC5C03">
          <w:t>PlayerShip.</w:t>
        </w:r>
      </w:ins>
      <w:r>
        <w:t>CheckForCollision</w:t>
      </w:r>
      <w:proofErr w:type="spellEnd"/>
      <w:ins w:id="148" w:author="User" w:date="2018-07-18T17:51:00Z">
        <w:r w:rsidR="00722366">
          <w:t>(</w:t>
        </w:r>
        <w:proofErr w:type="gramEnd"/>
        <w:r w:rsidR="00722366">
          <w:t>)</w:t>
        </w:r>
      </w:ins>
      <w:ins w:id="149" w:author="User" w:date="2018-07-18T18:21:00Z">
        <w:r w:rsidR="00722366">
          <w:t xml:space="preserve"> y </w:t>
        </w:r>
        <w:proofErr w:type="spellStart"/>
        <w:r w:rsidR="00722366">
          <w:t>Proyectile.CheckForCollision</w:t>
        </w:r>
        <w:proofErr w:type="spellEnd"/>
        <w:r w:rsidR="00722366">
          <w:t>().</w:t>
        </w:r>
      </w:ins>
    </w:p>
    <w:p w14:paraId="2CBF7B58" w14:textId="033FB690" w:rsidR="00DC5C03" w:rsidRDefault="00DC5C03">
      <w:pPr>
        <w:rPr>
          <w:ins w:id="150" w:author="User" w:date="2018-07-18T17:52:00Z"/>
          <w:noProof/>
          <w:lang w:eastAsia="es-AR"/>
        </w:rPr>
      </w:pPr>
      <w:ins w:id="151" w:author="User" w:date="2018-07-18T17:52:00Z">
        <w:r>
          <w:rPr>
            <w:noProof/>
            <w:lang w:eastAsia="es-AR"/>
          </w:rPr>
          <w:t>Creacion de la lista de acceso global en la clase universe</w:t>
        </w:r>
      </w:ins>
      <w:ins w:id="152" w:author="User" w:date="2018-07-18T17:53:00Z">
        <w:r>
          <w:rPr>
            <w:noProof/>
            <w:lang w:eastAsia="es-AR"/>
          </w:rPr>
          <w:t xml:space="preserve"> para la clase EnemyShip.</w:t>
        </w:r>
      </w:ins>
    </w:p>
    <w:p w14:paraId="3E4B6C4F" w14:textId="77777777" w:rsidR="00DC5C03" w:rsidRDefault="00DC5C03">
      <w:pPr>
        <w:rPr>
          <w:ins w:id="153" w:author="User" w:date="2018-07-18T18:13:00Z"/>
        </w:rPr>
      </w:pPr>
      <w:ins w:id="154" w:author="User" w:date="2018-07-18T17:52:00Z">
        <w:r>
          <w:rPr>
            <w:noProof/>
            <w:lang w:eastAsia="es-AR"/>
          </w:rPr>
          <w:drawing>
            <wp:inline distT="0" distB="0" distL="0" distR="0" wp14:anchorId="38A5AC8E" wp14:editId="4709403E">
              <wp:extent cx="5916083" cy="819150"/>
              <wp:effectExtent l="0" t="0" r="8890" b="0"/>
              <wp:docPr id="45" name="Picture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18"/>
                      <a:srcRect l="23948" t="25478" r="20854" b="64968"/>
                      <a:stretch/>
                    </pic:blipFill>
                    <pic:spPr bwMode="auto">
                      <a:xfrm>
                        <a:off x="0" y="0"/>
                        <a:ext cx="5920270" cy="81973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952E7A4" w14:textId="50CB14BF" w:rsidR="00054A61" w:rsidRDefault="00054A61">
      <w:pPr>
        <w:rPr>
          <w:ins w:id="155" w:author="User" w:date="2018-07-18T18:17:00Z"/>
        </w:rPr>
      </w:pPr>
      <w:ins w:id="156" w:author="User" w:date="2018-07-18T18:14:00Z">
        <w:r>
          <w:t xml:space="preserve">Y cambie el constructor y el método </w:t>
        </w:r>
        <w:proofErr w:type="spellStart"/>
        <w:proofErr w:type="gramStart"/>
        <w:r>
          <w:t>Delete</w:t>
        </w:r>
        <w:proofErr w:type="spellEnd"/>
        <w:r>
          <w:t>(</w:t>
        </w:r>
        <w:proofErr w:type="gramEnd"/>
        <w:r>
          <w:t xml:space="preserve">) en la clase </w:t>
        </w:r>
        <w:proofErr w:type="spellStart"/>
        <w:r>
          <w:t>EnemyShip</w:t>
        </w:r>
        <w:proofErr w:type="spellEnd"/>
        <w:r>
          <w:t xml:space="preserve"> para que se</w:t>
        </w:r>
        <w:r w:rsidR="00556590">
          <w:t xml:space="preserve"> agregue y quite de esta lista:</w:t>
        </w:r>
      </w:ins>
    </w:p>
    <w:p w14:paraId="72AE1AA6" w14:textId="41212D98" w:rsidR="00054A61" w:rsidRDefault="00054A61">
      <w:pPr>
        <w:rPr>
          <w:ins w:id="157" w:author="User" w:date="2018-07-18T18:20:00Z"/>
        </w:rPr>
      </w:pPr>
      <w:ins w:id="158" w:author="User" w:date="2018-07-18T18:17:00Z">
        <w:r>
          <w:rPr>
            <w:noProof/>
            <w:lang w:eastAsia="es-AR"/>
          </w:rPr>
          <w:lastRenderedPageBreak/>
          <w:drawing>
            <wp:inline distT="0" distB="0" distL="0" distR="0" wp14:anchorId="30DEE54E" wp14:editId="1C34AA19">
              <wp:extent cx="5248275" cy="2327497"/>
              <wp:effectExtent l="0" t="0" r="0" b="0"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19"/>
                      <a:srcRect l="26326" t="33333" r="34610" b="45011"/>
                      <a:stretch/>
                    </pic:blipFill>
                    <pic:spPr bwMode="auto">
                      <a:xfrm>
                        <a:off x="0" y="0"/>
                        <a:ext cx="5251992" cy="232914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2B6E305D" w14:textId="15A3FD93" w:rsidR="00054A61" w:rsidRDefault="00054A61">
      <w:pPr>
        <w:rPr>
          <w:ins w:id="159" w:author="User" w:date="2018-07-18T18:21:00Z"/>
        </w:rPr>
      </w:pPr>
      <w:ins w:id="160" w:author="User" w:date="2018-07-18T18:20:00Z">
        <w:r>
          <w:t xml:space="preserve">Finalmente deje de buscar naves enemigas en </w:t>
        </w:r>
        <w:proofErr w:type="spellStart"/>
        <w:r>
          <w:t>AllObjects</w:t>
        </w:r>
        <w:proofErr w:type="spellEnd"/>
        <w:r>
          <w:t xml:space="preserve"> desde la</w:t>
        </w:r>
      </w:ins>
      <w:ins w:id="161" w:author="User" w:date="2018-07-18T18:21:00Z">
        <w:r w:rsidR="00722366">
          <w:t>s</w:t>
        </w:r>
      </w:ins>
      <w:ins w:id="162" w:author="User" w:date="2018-07-18T18:20:00Z">
        <w:r>
          <w:t xml:space="preserve"> clase</w:t>
        </w:r>
      </w:ins>
      <w:ins w:id="163" w:author="User" w:date="2018-07-18T18:21:00Z">
        <w:r w:rsidR="00722366">
          <w:t>s</w:t>
        </w:r>
      </w:ins>
      <w:ins w:id="164" w:author="User" w:date="2018-07-18T18:20:00Z">
        <w:r>
          <w:t xml:space="preserve"> </w:t>
        </w:r>
        <w:proofErr w:type="spellStart"/>
        <w:r>
          <w:t>PlayerShip</w:t>
        </w:r>
      </w:ins>
      <w:proofErr w:type="spellEnd"/>
      <w:ins w:id="165" w:author="User" w:date="2018-07-18T18:21:00Z">
        <w:r w:rsidR="00722366">
          <w:t xml:space="preserve"> y </w:t>
        </w:r>
        <w:proofErr w:type="spellStart"/>
        <w:r w:rsidR="00722366">
          <w:t>Pro</w:t>
        </w:r>
      </w:ins>
      <w:ins w:id="166" w:author="User" w:date="2018-07-18T18:25:00Z">
        <w:r w:rsidR="00722366">
          <w:t>j</w:t>
        </w:r>
      </w:ins>
      <w:ins w:id="167" w:author="User" w:date="2018-07-18T18:21:00Z">
        <w:r w:rsidR="00722366">
          <w:t>ectile</w:t>
        </w:r>
        <w:proofErr w:type="spellEnd"/>
        <w:r w:rsidR="00722366">
          <w:t>:</w:t>
        </w:r>
      </w:ins>
    </w:p>
    <w:p w14:paraId="2DEB3CC3" w14:textId="4AFAAA74" w:rsidR="00722366" w:rsidRDefault="00722366">
      <w:pPr>
        <w:rPr>
          <w:ins w:id="168" w:author="User" w:date="2018-07-18T18:22:00Z"/>
          <w:noProof/>
          <w:lang w:eastAsia="es-AR"/>
        </w:rPr>
      </w:pPr>
      <w:ins w:id="169" w:author="User" w:date="2018-07-18T18:25:00Z">
        <w:r>
          <w:rPr>
            <w:noProof/>
            <w:lang w:eastAsia="es-AR"/>
          </w:rPr>
          <w:t>PlayerShip:</w:t>
        </w:r>
      </w:ins>
    </w:p>
    <w:p w14:paraId="73724A5F" w14:textId="065BE449" w:rsidR="00722366" w:rsidRDefault="00722366">
      <w:pPr>
        <w:rPr>
          <w:ins w:id="170" w:author="User" w:date="2018-07-18T18:24:00Z"/>
        </w:rPr>
      </w:pPr>
      <w:ins w:id="171" w:author="User" w:date="2018-07-18T18:22:00Z">
        <w:r>
          <w:rPr>
            <w:noProof/>
            <w:lang w:eastAsia="es-AR"/>
          </w:rPr>
          <w:drawing>
            <wp:inline distT="0" distB="0" distL="0" distR="0" wp14:anchorId="0E51821D" wp14:editId="39B28806">
              <wp:extent cx="4305300" cy="2112034"/>
              <wp:effectExtent l="0" t="0" r="0" b="2540"/>
              <wp:docPr id="48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20"/>
                      <a:srcRect l="28534" t="28875" r="35460" b="49044"/>
                      <a:stretch/>
                    </pic:blipFill>
                    <pic:spPr bwMode="auto">
                      <a:xfrm>
                        <a:off x="0" y="0"/>
                        <a:ext cx="4308347" cy="211352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74E03F6" w14:textId="52BFAEC1" w:rsidR="00722366" w:rsidRDefault="00722366">
      <w:pPr>
        <w:rPr>
          <w:ins w:id="172" w:author="User" w:date="2018-07-18T18:24:00Z"/>
          <w:noProof/>
          <w:lang w:eastAsia="es-AR"/>
        </w:rPr>
      </w:pPr>
      <w:ins w:id="173" w:author="User" w:date="2018-07-18T18:25:00Z">
        <w:r>
          <w:rPr>
            <w:noProof/>
            <w:lang w:eastAsia="es-AR"/>
          </w:rPr>
          <w:t>Projectile:</w:t>
        </w:r>
      </w:ins>
    </w:p>
    <w:p w14:paraId="4B45C607" w14:textId="4E029A79" w:rsidR="007760B3" w:rsidRDefault="00722366">
      <w:ins w:id="174" w:author="User" w:date="2018-07-18T18:24:00Z">
        <w:r>
          <w:rPr>
            <w:noProof/>
            <w:lang w:eastAsia="es-AR"/>
          </w:rPr>
          <w:lastRenderedPageBreak/>
          <w:drawing>
            <wp:inline distT="0" distB="0" distL="0" distR="0" wp14:anchorId="2069847F" wp14:editId="1DD9E388">
              <wp:extent cx="4048125" cy="2864239"/>
              <wp:effectExtent l="0" t="0" r="0" b="0"/>
              <wp:docPr id="49" name="Pictur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21"/>
                      <a:srcRect l="28703" t="23142" r="35290" b="45010"/>
                      <a:stretch/>
                    </pic:blipFill>
                    <pic:spPr bwMode="auto">
                      <a:xfrm>
                        <a:off x="0" y="0"/>
                        <a:ext cx="4050990" cy="286626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175" w:author="User" w:date="2018-07-18T17:51:00Z">
        <w:r w:rsidR="00DC565A" w:rsidDel="00DC5C03">
          <w:delText>.</w:delText>
        </w:r>
      </w:del>
    </w:p>
    <w:p w14:paraId="658B5127" w14:textId="1D80A412" w:rsidR="007760B3" w:rsidRDefault="00B47BAD">
      <w:pPr>
        <w:rPr>
          <w:noProof/>
          <w:lang w:val="es-ES" w:eastAsia="es-ES"/>
        </w:rPr>
      </w:pPr>
      <w:r>
        <w:rPr>
          <w:noProof/>
          <w:lang w:eastAsia="es-AR"/>
        </w:rPr>
        <w:drawing>
          <wp:inline distT="0" distB="0" distL="0" distR="0" wp14:anchorId="6B22FFC8" wp14:editId="60189519">
            <wp:extent cx="5898899" cy="1323975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0573" r="23625" b="29072"/>
                    <a:stretch/>
                  </pic:blipFill>
                  <pic:spPr bwMode="auto">
                    <a:xfrm>
                      <a:off x="0" y="0"/>
                      <a:ext cx="5909380" cy="132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44CD1" w14:textId="040360AB" w:rsidR="00A53FB7" w:rsidRDefault="00A53FB7">
      <w:pPr>
        <w:rPr>
          <w:noProof/>
          <w:lang w:val="es-ES" w:eastAsia="es-ES"/>
        </w:rPr>
      </w:pPr>
      <w:r>
        <w:rPr>
          <w:noProof/>
          <w:lang w:val="es-ES" w:eastAsia="es-ES"/>
        </w:rPr>
        <w:t>Aproveche que los cambios anteriores los hize en clase y hize la siguiente comparacion contra la version sin modificar</w:t>
      </w:r>
      <w:r w:rsidR="008E659D">
        <w:rPr>
          <w:noProof/>
          <w:lang w:val="es-ES" w:eastAsia="es-ES"/>
        </w:rPr>
        <w:t xml:space="preserve"> en casa</w:t>
      </w:r>
      <w:r w:rsidR="00E0642D">
        <w:rPr>
          <w:noProof/>
          <w:lang w:val="es-ES" w:eastAsia="es-ES"/>
        </w:rPr>
        <w:t xml:space="preserve"> y a lo largo de la aplicación la mejora en performance es visible, las mediciones en frame 8 son bastante significativas</w:t>
      </w:r>
      <w:r>
        <w:rPr>
          <w:noProof/>
          <w:lang w:val="es-ES" w:eastAsia="es-ES"/>
        </w:rPr>
        <w:t>:</w:t>
      </w:r>
    </w:p>
    <w:p w14:paraId="47328103" w14:textId="778C267B" w:rsidR="00A53FB7" w:rsidRDefault="00A53FB7">
      <w:pPr>
        <w:rPr>
          <w:noProof/>
          <w:lang w:eastAsia="es-AR"/>
        </w:rPr>
      </w:pPr>
      <w:r>
        <w:rPr>
          <w:noProof/>
          <w:lang w:eastAsia="es-AR"/>
        </w:rPr>
        <w:t>Antes:</w:t>
      </w:r>
    </w:p>
    <w:p w14:paraId="7A93DD0B" w14:textId="4FEFCF91" w:rsidR="00A53FB7" w:rsidRDefault="00A53FB7">
      <w:pPr>
        <w:rPr>
          <w:noProof/>
          <w:lang w:val="es-ES" w:eastAsia="es-ES"/>
        </w:rPr>
      </w:pPr>
      <w:r>
        <w:rPr>
          <w:noProof/>
          <w:lang w:eastAsia="es-AR"/>
        </w:rPr>
        <w:drawing>
          <wp:inline distT="0" distB="0" distL="0" distR="0" wp14:anchorId="3DFACDBC" wp14:editId="1A5843EC">
            <wp:extent cx="3095625" cy="1533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7005" t="37580" r="17797" b="28237"/>
                    <a:stretch/>
                  </pic:blipFill>
                  <pic:spPr bwMode="auto">
                    <a:xfrm>
                      <a:off x="0" y="0"/>
                      <a:ext cx="3097816" cy="153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D2715" w14:textId="4C1F93EC" w:rsidR="00A53FB7" w:rsidRDefault="00A53FB7">
      <w:pPr>
        <w:rPr>
          <w:noProof/>
          <w:lang w:val="es-ES" w:eastAsia="es-ES"/>
        </w:rPr>
      </w:pPr>
      <w:r>
        <w:rPr>
          <w:noProof/>
          <w:lang w:val="es-ES" w:eastAsia="es-ES"/>
        </w:rPr>
        <w:t>Despues:</w:t>
      </w:r>
    </w:p>
    <w:p w14:paraId="51BBB3F9" w14:textId="77777777" w:rsidR="00E0642D" w:rsidRDefault="00E0642D">
      <w:pPr>
        <w:rPr>
          <w:noProof/>
          <w:lang w:eastAsia="es-AR"/>
        </w:rPr>
      </w:pPr>
    </w:p>
    <w:p w14:paraId="4BC127C5" w14:textId="1A9D515E" w:rsidR="00A53FB7" w:rsidRDefault="00E0642D">
      <w:pPr>
        <w:pBdr>
          <w:bottom w:val="single" w:sz="6" w:space="1" w:color="auto"/>
        </w:pBdr>
        <w:rPr>
          <w:noProof/>
          <w:lang w:val="es-ES" w:eastAsia="es-ES"/>
        </w:rPr>
      </w:pPr>
      <w:r>
        <w:rPr>
          <w:noProof/>
          <w:lang w:eastAsia="es-AR"/>
        </w:rPr>
        <w:lastRenderedPageBreak/>
        <w:drawing>
          <wp:inline distT="0" distB="0" distL="0" distR="0" wp14:anchorId="20474803" wp14:editId="083E1BC3">
            <wp:extent cx="3048000" cy="152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5116" t="19533" r="30535" b="46497"/>
                    <a:stretch/>
                  </pic:blipFill>
                  <pic:spPr bwMode="auto">
                    <a:xfrm>
                      <a:off x="0" y="0"/>
                      <a:ext cx="3050157" cy="152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7C7DE" w14:textId="6BEB5960" w:rsidR="00556590" w:rsidRDefault="00556590">
      <w:pPr>
        <w:pStyle w:val="Heading1"/>
        <w:rPr>
          <w:ins w:id="176" w:author="User" w:date="2018-07-18T19:09:00Z"/>
          <w:noProof/>
          <w:lang w:val="es-ES"/>
        </w:rPr>
        <w:pPrChange w:id="177" w:author="User" w:date="2018-07-18T19:09:00Z">
          <w:pPr/>
        </w:pPrChange>
      </w:pPr>
      <w:ins w:id="178" w:author="User" w:date="2018-07-18T19:09:00Z">
        <w:r>
          <w:rPr>
            <w:noProof/>
            <w:lang w:val="es-ES"/>
          </w:rPr>
          <w:t>Optimizacion 3</w:t>
        </w:r>
      </w:ins>
    </w:p>
    <w:p w14:paraId="3ED0ADE3" w14:textId="77777777" w:rsidR="00556590" w:rsidRPr="00556590" w:rsidRDefault="00556590">
      <w:pPr>
        <w:rPr>
          <w:ins w:id="179" w:author="User" w:date="2018-07-18T19:09:00Z"/>
          <w:lang w:val="es-ES" w:eastAsia="es-AR"/>
          <w:rPrChange w:id="180" w:author="User" w:date="2018-07-18T19:09:00Z">
            <w:rPr>
              <w:ins w:id="181" w:author="User" w:date="2018-07-18T19:09:00Z"/>
              <w:noProof/>
              <w:lang w:val="es-ES"/>
            </w:rPr>
          </w:rPrChange>
        </w:rPr>
      </w:pPr>
    </w:p>
    <w:p w14:paraId="79122391" w14:textId="5EE4963F" w:rsidR="00896F8B" w:rsidDel="00722366" w:rsidRDefault="00722366">
      <w:pPr>
        <w:rPr>
          <w:del w:id="182" w:author="User" w:date="2018-07-18T18:29:00Z"/>
          <w:noProof/>
          <w:lang w:val="es-ES" w:eastAsia="es-ES"/>
        </w:rPr>
      </w:pPr>
      <w:ins w:id="183" w:author="User" w:date="2018-07-18T18:29:00Z">
        <w:r>
          <w:rPr>
            <w:noProof/>
            <w:lang w:val="es-ES" w:eastAsia="es-ES"/>
          </w:rPr>
          <w:t xml:space="preserve">Las mediciones anteriores muestran que las instancias crecen conforme corre la aplicación y la performance se reduce proporcional a las isntancias. </w:t>
        </w:r>
      </w:ins>
      <w:del w:id="184" w:author="User" w:date="2018-07-18T18:29:00Z">
        <w:r w:rsidR="00896F8B" w:rsidDel="00722366">
          <w:rPr>
            <w:noProof/>
            <w:lang w:val="es-ES" w:eastAsia="es-ES"/>
          </w:rPr>
          <w:delText>Una nueva medicion muestra el siguiente hotspot:</w:delText>
        </w:r>
      </w:del>
    </w:p>
    <w:p w14:paraId="30E1BE94" w14:textId="396CCD0D" w:rsidR="00896F8B" w:rsidDel="00722366" w:rsidRDefault="00896F8B">
      <w:pPr>
        <w:rPr>
          <w:del w:id="185" w:author="User" w:date="2018-07-18T18:29:00Z"/>
          <w:noProof/>
          <w:lang w:eastAsia="es-AR"/>
        </w:rPr>
      </w:pPr>
    </w:p>
    <w:p w14:paraId="18CD35B7" w14:textId="7C153390" w:rsidR="00896F8B" w:rsidDel="00722366" w:rsidRDefault="00896F8B">
      <w:pPr>
        <w:rPr>
          <w:del w:id="186" w:author="User" w:date="2018-07-18T18:29:00Z"/>
          <w:noProof/>
          <w:lang w:val="es-ES" w:eastAsia="es-ES"/>
        </w:rPr>
      </w:pPr>
      <w:del w:id="187" w:author="User" w:date="2018-07-18T18:29:00Z">
        <w:r w:rsidDel="00722366">
          <w:rPr>
            <w:noProof/>
            <w:lang w:eastAsia="es-AR"/>
          </w:rPr>
          <w:drawing>
            <wp:inline distT="0" distB="0" distL="0" distR="0" wp14:anchorId="269FA67F" wp14:editId="3C5C8D34">
              <wp:extent cx="4888507" cy="2476500"/>
              <wp:effectExtent l="0" t="0" r="762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25"/>
                      <a:srcRect l="17663" t="30785" r="17967" b="28450"/>
                      <a:stretch/>
                    </pic:blipFill>
                    <pic:spPr bwMode="auto">
                      <a:xfrm>
                        <a:off x="0" y="0"/>
                        <a:ext cx="4891969" cy="247825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7C3A792F" w14:textId="0B7546ED" w:rsidR="00896F8B" w:rsidDel="00722366" w:rsidRDefault="00896F8B">
      <w:pPr>
        <w:rPr>
          <w:del w:id="188" w:author="User" w:date="2018-07-18T18:29:00Z"/>
        </w:rPr>
      </w:pPr>
      <w:del w:id="189" w:author="User" w:date="2018-07-18T18:29:00Z">
        <w:r w:rsidDel="00722366">
          <w:delText>Mi Teoria es que esta parte del método esta realizándose mas veces de la necesaria y que se ganara algo de performance sacándolo del doble ciclo for.</w:delText>
        </w:r>
      </w:del>
    </w:p>
    <w:p w14:paraId="6203BF87" w14:textId="1A528000" w:rsidR="007760B3" w:rsidDel="00722366" w:rsidRDefault="00896F8B">
      <w:pPr>
        <w:rPr>
          <w:del w:id="190" w:author="User" w:date="2018-07-18T18:29:00Z"/>
        </w:rPr>
      </w:pPr>
      <w:del w:id="191" w:author="User" w:date="2018-07-18T18:29:00Z">
        <w:r w:rsidDel="00722366">
          <w:delText xml:space="preserve"> Aun asi el proceso de cortar piezas de la imagen antes de mostrarla y mostrarla por piezas me resulta algo sospechoso, principalmente en los enemigos cuyas piezas no cambian, concidero la posibilidad de tener que hacer un método que reemplaze a este completamente en el caso de los enemigos(espero no tener que hacerlo para no tener que aprender como funciona la graficacion a fondo).</w:delText>
        </w:r>
      </w:del>
    </w:p>
    <w:p w14:paraId="61BF0E73" w14:textId="6A0538A5" w:rsidR="00896F8B" w:rsidDel="00722366" w:rsidRDefault="00896F8B">
      <w:pPr>
        <w:rPr>
          <w:del w:id="192" w:author="User" w:date="2018-07-18T18:29:00Z"/>
          <w:noProof/>
          <w:lang w:eastAsia="es-AR"/>
        </w:rPr>
      </w:pPr>
    </w:p>
    <w:p w14:paraId="696345B4" w14:textId="6DEB941E" w:rsidR="00896F8B" w:rsidDel="00722366" w:rsidRDefault="00896F8B">
      <w:pPr>
        <w:rPr>
          <w:del w:id="193" w:author="User" w:date="2018-07-18T18:29:00Z"/>
        </w:rPr>
      </w:pPr>
      <w:del w:id="194" w:author="User" w:date="2018-07-18T18:29:00Z">
        <w:r w:rsidDel="00722366">
          <w:rPr>
            <w:noProof/>
            <w:lang w:eastAsia="es-AR"/>
          </w:rPr>
          <w:lastRenderedPageBreak/>
          <w:drawing>
            <wp:inline distT="0" distB="0" distL="0" distR="0" wp14:anchorId="5EA81C30" wp14:editId="36FE9531">
              <wp:extent cx="4191000" cy="2221096"/>
              <wp:effectExtent l="0" t="0" r="0" b="8255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26"/>
                      <a:srcRect l="27514" t="23779" r="18646" b="40552"/>
                      <a:stretch/>
                    </pic:blipFill>
                    <pic:spPr bwMode="auto">
                      <a:xfrm>
                        <a:off x="0" y="0"/>
                        <a:ext cx="4193966" cy="222266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15F55577" w14:textId="610DC9B8" w:rsidR="007A47DB" w:rsidDel="00722366" w:rsidRDefault="00023D30" w:rsidP="00F55F6C">
      <w:pPr>
        <w:pBdr>
          <w:bottom w:val="single" w:sz="6" w:space="1" w:color="auto"/>
        </w:pBdr>
        <w:rPr>
          <w:del w:id="195" w:author="User" w:date="2018-07-18T18:29:00Z"/>
        </w:rPr>
      </w:pPr>
      <w:del w:id="196" w:author="User" w:date="2018-07-18T18:29:00Z">
        <w:r w:rsidDel="00722366">
          <w:delText xml:space="preserve">Al hacer eso y </w:delText>
        </w:r>
        <w:r w:rsidR="00D229CB" w:rsidDel="00722366">
          <w:delText>además</w:delText>
        </w:r>
        <w:r w:rsidDel="00722366">
          <w:delText xml:space="preserve"> mover la línea graphics .Dispose(); abajo del doble for el resultado fue que todas las naves se ven iguales</w:delText>
        </w:r>
        <w:r w:rsidR="00E230D5" w:rsidDel="00722366">
          <w:delText>, sospecho que la clase graphics debe usar algún cache, voy a investigar…</w:delText>
        </w:r>
      </w:del>
    </w:p>
    <w:p w14:paraId="6331DCC1" w14:textId="6C31C87F" w:rsidR="007A47DB" w:rsidRDefault="007A47DB" w:rsidP="00F55F6C">
      <w:r>
        <w:t>Voy a agregarle a las estrellas la funcionalidad de removerse al salir de la pantalla:</w:t>
      </w:r>
    </w:p>
    <w:p w14:paraId="165029C3" w14:textId="77777777" w:rsidR="007A47DB" w:rsidRDefault="007A47DB" w:rsidP="00F55F6C">
      <w:pPr>
        <w:rPr>
          <w:noProof/>
          <w:lang w:eastAsia="es-AR"/>
        </w:rPr>
      </w:pPr>
    </w:p>
    <w:p w14:paraId="4A7100A0" w14:textId="09A7E3DB" w:rsidR="007A47DB" w:rsidRDefault="007A47DB" w:rsidP="00F55F6C">
      <w:r>
        <w:rPr>
          <w:noProof/>
          <w:lang w:eastAsia="es-AR"/>
        </w:rPr>
        <w:drawing>
          <wp:inline distT="0" distB="0" distL="0" distR="0" wp14:anchorId="08DCF478" wp14:editId="59050837">
            <wp:extent cx="4467933" cy="154305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4627" t="37155" r="42424" b="48620"/>
                    <a:stretch/>
                  </pic:blipFill>
                  <pic:spPr bwMode="auto">
                    <a:xfrm>
                      <a:off x="0" y="0"/>
                      <a:ext cx="4471098" cy="154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FCF9" w14:textId="708DBAE9" w:rsidR="007A47DB" w:rsidRDefault="007A47DB" w:rsidP="00F55F6C">
      <w:r>
        <w:t xml:space="preserve">Aplicando lo mismo a naves enemigas </w:t>
      </w:r>
      <w:proofErr w:type="spellStart"/>
      <w:r>
        <w:t>consegui</w:t>
      </w:r>
      <w:proofErr w:type="spellEnd"/>
      <w:r>
        <w:t xml:space="preserve"> que el incremento de instancias sea mucho mas controlado.</w:t>
      </w:r>
    </w:p>
    <w:p w14:paraId="36A14070" w14:textId="77777777" w:rsidR="007A47DB" w:rsidRDefault="007A47DB" w:rsidP="00F55F6C"/>
    <w:p w14:paraId="7FDC7132" w14:textId="77777777" w:rsidR="007A47DB" w:rsidRDefault="007A47DB">
      <w:pPr>
        <w:pBdr>
          <w:bottom w:val="single" w:sz="6" w:space="1" w:color="auto"/>
        </w:pBdr>
      </w:pPr>
    </w:p>
    <w:p w14:paraId="66ABBA99" w14:textId="65227751" w:rsidR="00556590" w:rsidRDefault="00556590">
      <w:pPr>
        <w:pStyle w:val="Heading1"/>
        <w:rPr>
          <w:ins w:id="197" w:author="User" w:date="2018-07-18T19:09:00Z"/>
        </w:rPr>
        <w:pPrChange w:id="198" w:author="User" w:date="2018-07-18T19:10:00Z">
          <w:pPr/>
        </w:pPrChange>
      </w:pPr>
      <w:proofErr w:type="spellStart"/>
      <w:ins w:id="199" w:author="User" w:date="2018-07-18T19:10:00Z">
        <w:r>
          <w:t>Optimizacion</w:t>
        </w:r>
        <w:proofErr w:type="spellEnd"/>
        <w:r>
          <w:t xml:space="preserve"> 4</w:t>
        </w:r>
      </w:ins>
    </w:p>
    <w:p w14:paraId="76EF4E53" w14:textId="28862F1A" w:rsidR="00D2420A" w:rsidRDefault="00D2420A">
      <w:pPr>
        <w:rPr>
          <w:ins w:id="200" w:author="User" w:date="2018-07-18T18:41:00Z"/>
        </w:rPr>
      </w:pPr>
      <w:r>
        <w:t xml:space="preserve">La medición anterior también mostro una carga de CPU relevante en el método </w:t>
      </w:r>
      <w:proofErr w:type="spellStart"/>
      <w:proofErr w:type="gramStart"/>
      <w:r w:rsidR="00D229CB">
        <w:t>EnemyShip.</w:t>
      </w:r>
      <w:r>
        <w:t>LoadImage</w:t>
      </w:r>
      <w:proofErr w:type="spellEnd"/>
      <w:r>
        <w:t>()</w:t>
      </w:r>
      <w:proofErr w:type="gramEnd"/>
      <w:ins w:id="201" w:author="User" w:date="2018-07-18T18:41:00Z">
        <w:r w:rsidR="00CD6B04">
          <w:t xml:space="preserve"> </w:t>
        </w:r>
      </w:ins>
    </w:p>
    <w:p w14:paraId="1E76E195" w14:textId="3BED56DB" w:rsidR="00080839" w:rsidRDefault="00080839">
      <w:ins w:id="202" w:author="User" w:date="2018-07-18T18:41:00Z">
        <w:r w:rsidRPr="00080839">
          <w:rPr>
            <w:highlight w:val="yellow"/>
            <w:rPrChange w:id="203" w:author="User" w:date="2018-07-18T18:41:00Z">
              <w:rPr/>
            </w:rPrChange>
          </w:rPr>
          <w:t>Nota Adicional:</w:t>
        </w:r>
        <w:r>
          <w:t xml:space="preserve"> Termine haciendo lo mismo para </w:t>
        </w:r>
        <w:proofErr w:type="spellStart"/>
        <w:proofErr w:type="gramStart"/>
        <w:r>
          <w:t>PlayerShip.LoadImage</w:t>
        </w:r>
        <w:proofErr w:type="spellEnd"/>
        <w:r>
          <w:t>(</w:t>
        </w:r>
        <w:proofErr w:type="gramEnd"/>
        <w:r>
          <w:t xml:space="preserve">) </w:t>
        </w:r>
        <w:proofErr w:type="spellStart"/>
        <w:r>
          <w:t>asi</w:t>
        </w:r>
        <w:proofErr w:type="spellEnd"/>
        <w:r>
          <w:t xml:space="preserve"> que lo sumo todo </w:t>
        </w:r>
        <w:proofErr w:type="spellStart"/>
        <w:r>
          <w:t>aca</w:t>
        </w:r>
        <w:proofErr w:type="spellEnd"/>
        <w:r>
          <w:t>.</w:t>
        </w:r>
      </w:ins>
    </w:p>
    <w:p w14:paraId="681DD24A" w14:textId="77777777" w:rsidR="00D2420A" w:rsidRDefault="00D2420A">
      <w:pPr>
        <w:rPr>
          <w:noProof/>
          <w:lang w:eastAsia="es-AR"/>
        </w:rPr>
      </w:pPr>
    </w:p>
    <w:p w14:paraId="0894B7DF" w14:textId="3D18B8F9" w:rsidR="00D2420A" w:rsidRDefault="00D2420A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787D0152" wp14:editId="3A2FCFAC">
            <wp:extent cx="5673363" cy="17526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8364" t="47134" r="18306" b="32271"/>
                    <a:stretch/>
                  </pic:blipFill>
                  <pic:spPr bwMode="auto">
                    <a:xfrm>
                      <a:off x="0" y="0"/>
                      <a:ext cx="5677379" cy="175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8AE7" w14:textId="53C3A105" w:rsidR="00023D30" w:rsidRDefault="00D229CB">
      <w:pPr>
        <w:rPr>
          <w:ins w:id="204" w:author="User" w:date="2018-07-18T18:31:00Z"/>
        </w:rPr>
      </w:pPr>
      <w:r>
        <w:t xml:space="preserve">Mi solución a esto es por empezar es tener una colección estática de imágenes a las cuales acceder sin tener que cargar el archivo en cada ciclo de actualización. Seguido de eso delegar la rotación a la clase universo (quien tendrá la lista estática) para hacerlo solo cuando se carga el formulario y nunca </w:t>
      </w:r>
      <w:proofErr w:type="spellStart"/>
      <w:r>
        <w:t>mas</w:t>
      </w:r>
      <w:proofErr w:type="spellEnd"/>
      <w:r>
        <w:t xml:space="preserve">. El propósito de esto es quitarle responsabilidades al método </w:t>
      </w:r>
      <w:proofErr w:type="spellStart"/>
      <w:r>
        <w:t>LoadImage</w:t>
      </w:r>
      <w:proofErr w:type="spellEnd"/>
      <w:r>
        <w:t xml:space="preserve"> el cual es llamado constantemente.</w:t>
      </w:r>
    </w:p>
    <w:p w14:paraId="68607D69" w14:textId="77777777" w:rsidR="00CD6B04" w:rsidRDefault="00CD6B04">
      <w:pPr>
        <w:rPr>
          <w:ins w:id="205" w:author="User" w:date="2018-07-18T18:31:00Z"/>
          <w:noProof/>
          <w:lang w:eastAsia="es-AR"/>
        </w:rPr>
      </w:pPr>
    </w:p>
    <w:p w14:paraId="2E3FB484" w14:textId="083971C5" w:rsidR="00CD6B04" w:rsidRDefault="00CD6B04">
      <w:pPr>
        <w:rPr>
          <w:ins w:id="206" w:author="User" w:date="2018-07-18T18:32:00Z"/>
          <w:noProof/>
          <w:lang w:eastAsia="es-AR"/>
        </w:rPr>
      </w:pPr>
      <w:ins w:id="207" w:author="User" w:date="2018-07-18T18:32:00Z">
        <w:r>
          <w:rPr>
            <w:noProof/>
            <w:lang w:eastAsia="es-AR"/>
          </w:rPr>
          <w:t>Colecciones de Image agregadas a universe, tube  que hacer 2 para rotarlas diferente y usar 1 para enemigos y otra para la nave del jugador:</w:t>
        </w:r>
      </w:ins>
    </w:p>
    <w:p w14:paraId="55649502" w14:textId="7E4A7038" w:rsidR="00CD6B04" w:rsidRDefault="00CD6B04">
      <w:pPr>
        <w:rPr>
          <w:ins w:id="208" w:author="User" w:date="2018-07-18T18:34:00Z"/>
        </w:rPr>
      </w:pPr>
      <w:ins w:id="209" w:author="User" w:date="2018-07-18T18:31:00Z">
        <w:r>
          <w:rPr>
            <w:noProof/>
            <w:lang w:eastAsia="es-AR"/>
          </w:rPr>
          <w:drawing>
            <wp:inline distT="0" distB="0" distL="0" distR="0" wp14:anchorId="08BFFE12" wp14:editId="13FA6676">
              <wp:extent cx="4895850" cy="3844007"/>
              <wp:effectExtent l="0" t="0" r="0" b="4445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29"/>
                      <a:srcRect l="23099" t="26964" r="33422" b="30361"/>
                      <a:stretch/>
                    </pic:blipFill>
                    <pic:spPr bwMode="auto">
                      <a:xfrm>
                        <a:off x="0" y="0"/>
                        <a:ext cx="4903941" cy="38503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1ECE4F30" w14:textId="7D023D22" w:rsidR="00CD6B04" w:rsidRDefault="00CD6B04">
      <w:pPr>
        <w:rPr>
          <w:ins w:id="210" w:author="User" w:date="2018-07-18T18:34:00Z"/>
        </w:rPr>
      </w:pPr>
      <w:ins w:id="211" w:author="User" w:date="2018-07-18T18:34:00Z">
        <w:r>
          <w:t xml:space="preserve">Accedo a estas colecciones desde </w:t>
        </w:r>
        <w:proofErr w:type="spellStart"/>
        <w:r>
          <w:t>PlayerShip</w:t>
        </w:r>
        <w:proofErr w:type="spellEnd"/>
        <w:r>
          <w:t xml:space="preserve"> y </w:t>
        </w:r>
        <w:proofErr w:type="spellStart"/>
        <w:r>
          <w:t>EnemyShip</w:t>
        </w:r>
      </w:ins>
      <w:proofErr w:type="spellEnd"/>
      <w:ins w:id="212" w:author="User" w:date="2018-07-18T18:36:00Z">
        <w:r>
          <w:t xml:space="preserve"> en vez de al archivo:</w:t>
        </w:r>
      </w:ins>
    </w:p>
    <w:p w14:paraId="05D726C8" w14:textId="1F3C1D39" w:rsidR="00CD6B04" w:rsidRDefault="00CD6B04">
      <w:pPr>
        <w:rPr>
          <w:ins w:id="213" w:author="User" w:date="2018-07-18T18:35:00Z"/>
          <w:noProof/>
          <w:lang w:eastAsia="es-AR"/>
        </w:rPr>
      </w:pPr>
      <w:ins w:id="214" w:author="User" w:date="2018-07-18T18:39:00Z">
        <w:r>
          <w:rPr>
            <w:noProof/>
            <w:lang w:eastAsia="es-AR"/>
          </w:rPr>
          <w:lastRenderedPageBreak/>
          <w:t>PlayerShip:</w:t>
        </w:r>
      </w:ins>
    </w:p>
    <w:p w14:paraId="685C6AA0" w14:textId="779068F8" w:rsidR="00CD6B04" w:rsidRDefault="00CD6B04">
      <w:pPr>
        <w:rPr>
          <w:ins w:id="215" w:author="User" w:date="2018-07-18T18:37:00Z"/>
        </w:rPr>
      </w:pPr>
      <w:ins w:id="216" w:author="User" w:date="2018-07-18T18:35:00Z">
        <w:r>
          <w:rPr>
            <w:noProof/>
            <w:lang w:eastAsia="es-AR"/>
          </w:rPr>
          <w:drawing>
            <wp:inline distT="0" distB="0" distL="0" distR="0" wp14:anchorId="7A17E03C" wp14:editId="18CD3950">
              <wp:extent cx="6038850" cy="2508721"/>
              <wp:effectExtent l="0" t="0" r="0" b="6350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0"/>
                      <a:srcRect l="23947" t="38854" r="18815" b="31422"/>
                      <a:stretch/>
                    </pic:blipFill>
                    <pic:spPr bwMode="auto">
                      <a:xfrm>
                        <a:off x="0" y="0"/>
                        <a:ext cx="6043125" cy="2510497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923EC41" w14:textId="6039E800" w:rsidR="00CD6B04" w:rsidRDefault="00CD6B04">
      <w:pPr>
        <w:rPr>
          <w:ins w:id="217" w:author="User" w:date="2018-07-18T18:37:00Z"/>
          <w:noProof/>
          <w:lang w:eastAsia="es-AR"/>
        </w:rPr>
      </w:pPr>
      <w:ins w:id="218" w:author="User" w:date="2018-07-18T18:39:00Z">
        <w:r>
          <w:rPr>
            <w:noProof/>
            <w:lang w:eastAsia="es-AR"/>
          </w:rPr>
          <w:t>EnemyShip:</w:t>
        </w:r>
      </w:ins>
    </w:p>
    <w:p w14:paraId="59F04347" w14:textId="0FB72B1C" w:rsidR="00CD6B04" w:rsidRDefault="00CD6B04">
      <w:ins w:id="219" w:author="User" w:date="2018-07-18T18:37:00Z">
        <w:r>
          <w:rPr>
            <w:noProof/>
            <w:lang w:eastAsia="es-AR"/>
          </w:rPr>
          <w:drawing>
            <wp:inline distT="0" distB="0" distL="0" distR="0" wp14:anchorId="00FD94C3" wp14:editId="791B1686">
              <wp:extent cx="6096000" cy="2325642"/>
              <wp:effectExtent l="0" t="0" r="0" b="0"/>
              <wp:docPr id="52" name="Picture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1"/>
                      <a:srcRect l="22929" t="30573" r="18306" b="41401"/>
                      <a:stretch/>
                    </pic:blipFill>
                    <pic:spPr bwMode="auto">
                      <a:xfrm>
                        <a:off x="0" y="0"/>
                        <a:ext cx="6100315" cy="232728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8259CAE" w14:textId="77777777" w:rsidR="00D229CB" w:rsidRDefault="00D229CB"/>
    <w:p w14:paraId="15F88E7D" w14:textId="39B6ADC0" w:rsidR="00D229CB" w:rsidRDefault="00D229CB">
      <w:r>
        <w:t xml:space="preserve">La optimización fue tan buena que el </w:t>
      </w:r>
      <w:proofErr w:type="spellStart"/>
      <w:r>
        <w:t>profile</w:t>
      </w:r>
      <w:r w:rsidR="007A47DB">
        <w:t>r</w:t>
      </w:r>
      <w:proofErr w:type="spellEnd"/>
      <w:r>
        <w:t xml:space="preserve"> no registra siquiera </w:t>
      </w:r>
      <w:proofErr w:type="spellStart"/>
      <w:proofErr w:type="gramStart"/>
      <w:r>
        <w:t>EnemyShip.LoadImage</w:t>
      </w:r>
      <w:proofErr w:type="spellEnd"/>
      <w:r>
        <w:t>(</w:t>
      </w:r>
      <w:proofErr w:type="gramEnd"/>
      <w:r>
        <w:t>), la perfo</w:t>
      </w:r>
      <w:r w:rsidR="00290B3D">
        <w:t>rmance incremento drásticamente:</w:t>
      </w:r>
    </w:p>
    <w:p w14:paraId="16B46174" w14:textId="77777777" w:rsidR="00D229CB" w:rsidRDefault="00D229CB">
      <w:pPr>
        <w:rPr>
          <w:noProof/>
          <w:lang w:eastAsia="es-AR"/>
        </w:rPr>
      </w:pPr>
    </w:p>
    <w:p w14:paraId="62CD747A" w14:textId="30EECB1C" w:rsidR="00D229CB" w:rsidDel="00080839" w:rsidRDefault="00D229CB">
      <w:pPr>
        <w:rPr>
          <w:del w:id="220" w:author="User" w:date="2018-07-18T18:43:00Z"/>
        </w:rPr>
      </w:pPr>
      <w:del w:id="221" w:author="User" w:date="2018-07-18T18:43:00Z">
        <w:r w:rsidDel="00080839">
          <w:rPr>
            <w:noProof/>
            <w:lang w:eastAsia="es-AR"/>
          </w:rPr>
          <w:lastRenderedPageBreak/>
          <w:drawing>
            <wp:inline distT="0" distB="0" distL="0" distR="0" wp14:anchorId="231DA6B2" wp14:editId="31FC72E2">
              <wp:extent cx="6505575" cy="3222761"/>
              <wp:effectExtent l="0" t="0" r="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2"/>
                      <a:srcRect l="24796" t="43525" r="20005" b="22293"/>
                      <a:stretch/>
                    </pic:blipFill>
                    <pic:spPr bwMode="auto">
                      <a:xfrm>
                        <a:off x="0" y="0"/>
                        <a:ext cx="6511423" cy="322565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5B66AE0" w14:textId="52E9DC80" w:rsidR="00290B3D" w:rsidDel="00080839" w:rsidRDefault="00290B3D">
      <w:pPr>
        <w:rPr>
          <w:del w:id="222" w:author="User" w:date="2018-07-18T18:43:00Z"/>
        </w:rPr>
      </w:pPr>
      <w:del w:id="223" w:author="User" w:date="2018-07-18T18:43:00Z">
        <w:r w:rsidDel="00080839">
          <w:delText>Uno de los nuevos hotspots es PlayerShip.LoadImage, debería poder ganar performance de la misma forma en ese método.</w:delText>
        </w:r>
      </w:del>
    </w:p>
    <w:p w14:paraId="44ABCD7B" w14:textId="70BCF0AA" w:rsidR="00290B3D" w:rsidDel="00080839" w:rsidRDefault="00290B3D">
      <w:pPr>
        <w:rPr>
          <w:del w:id="224" w:author="User" w:date="2018-07-18T18:43:00Z"/>
          <w:noProof/>
          <w:lang w:eastAsia="es-AR"/>
        </w:rPr>
      </w:pPr>
    </w:p>
    <w:p w14:paraId="5F1B8047" w14:textId="3F035B9E" w:rsidR="00290B3D" w:rsidDel="00080839" w:rsidRDefault="00290B3D">
      <w:pPr>
        <w:rPr>
          <w:del w:id="225" w:author="User" w:date="2018-07-18T18:43:00Z"/>
        </w:rPr>
      </w:pPr>
      <w:del w:id="226" w:author="User" w:date="2018-07-18T18:43:00Z">
        <w:r w:rsidDel="00080839">
          <w:rPr>
            <w:noProof/>
            <w:lang w:eastAsia="es-AR"/>
          </w:rPr>
          <w:drawing>
            <wp:inline distT="0" distB="0" distL="0" distR="0" wp14:anchorId="0E336072" wp14:editId="55509704">
              <wp:extent cx="5514975" cy="2925716"/>
              <wp:effectExtent l="0" t="0" r="0" b="8255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3"/>
                      <a:srcRect l="17663" t="29512" r="18306" b="28025"/>
                      <a:stretch/>
                    </pic:blipFill>
                    <pic:spPr bwMode="auto">
                      <a:xfrm>
                        <a:off x="0" y="0"/>
                        <a:ext cx="5518877" cy="292778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479EF4E4" w14:textId="51958F69" w:rsidR="00D229CB" w:rsidDel="00080839" w:rsidRDefault="007A47DB">
      <w:pPr>
        <w:rPr>
          <w:del w:id="227" w:author="User" w:date="2018-07-18T18:43:00Z"/>
        </w:rPr>
      </w:pPr>
      <w:del w:id="228" w:author="User" w:date="2018-07-18T18:43:00Z">
        <w:r w:rsidDel="00080839">
          <w:delText>El resultado fue el esperado:</w:delText>
        </w:r>
      </w:del>
    </w:p>
    <w:p w14:paraId="13CA23E0" w14:textId="77777777" w:rsidR="007A47DB" w:rsidRDefault="007A47DB">
      <w:pPr>
        <w:rPr>
          <w:noProof/>
          <w:lang w:eastAsia="es-AR"/>
        </w:rPr>
      </w:pPr>
    </w:p>
    <w:p w14:paraId="7648424D" w14:textId="4D24890B" w:rsidR="00556590" w:rsidRDefault="007A47DB">
      <w:pPr>
        <w:pBdr>
          <w:bottom w:val="single" w:sz="6" w:space="1" w:color="auto"/>
        </w:pBdr>
        <w:rPr>
          <w:ins w:id="229" w:author="User" w:date="2018-07-18T18:43:00Z"/>
        </w:rPr>
      </w:pPr>
      <w:r>
        <w:rPr>
          <w:noProof/>
          <w:lang w:eastAsia="es-AR"/>
        </w:rPr>
        <w:lastRenderedPageBreak/>
        <w:drawing>
          <wp:inline distT="0" distB="0" distL="0" distR="0" wp14:anchorId="3FE81C5A" wp14:editId="3C334546">
            <wp:extent cx="5514975" cy="28442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7664" t="21231" r="28327" b="43949"/>
                    <a:stretch/>
                  </pic:blipFill>
                  <pic:spPr bwMode="auto">
                    <a:xfrm>
                      <a:off x="0" y="0"/>
                      <a:ext cx="5518880" cy="284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E1D3C" w14:textId="0DAA5B9E" w:rsidR="00080839" w:rsidRDefault="00556590">
      <w:pPr>
        <w:pStyle w:val="Heading1"/>
        <w:pPrChange w:id="230" w:author="User" w:date="2018-07-18T19:11:00Z">
          <w:pPr/>
        </w:pPrChange>
      </w:pPr>
      <w:proofErr w:type="spellStart"/>
      <w:ins w:id="231" w:author="User" w:date="2018-07-18T19:11:00Z">
        <w:r>
          <w:t>Optimizacion</w:t>
        </w:r>
        <w:proofErr w:type="spellEnd"/>
        <w:r>
          <w:t xml:space="preserve"> 5</w:t>
        </w:r>
      </w:ins>
    </w:p>
    <w:p w14:paraId="683A3840" w14:textId="6BF93536" w:rsidR="006D1AEA" w:rsidRDefault="006D1AEA">
      <w:r>
        <w:t xml:space="preserve"> Tras realizar mediciones en una </w:t>
      </w:r>
      <w:ins w:id="232" w:author="User" w:date="2018-07-18T18:43:00Z">
        <w:r w:rsidR="00080839">
          <w:t>“</w:t>
        </w:r>
      </w:ins>
      <w:r>
        <w:t>run</w:t>
      </w:r>
      <w:ins w:id="233" w:author="User" w:date="2018-07-18T18:43:00Z">
        <w:r w:rsidR="00080839">
          <w:t>”</w:t>
        </w:r>
      </w:ins>
      <w:r>
        <w:t xml:space="preserve"> en la que al principio no se dispara y luego se dispara constantemente </w:t>
      </w:r>
      <w:proofErr w:type="spellStart"/>
      <w:r>
        <w:t>consegui</w:t>
      </w:r>
      <w:proofErr w:type="spellEnd"/>
      <w:r>
        <w:t xml:space="preserve"> estos resultados:</w:t>
      </w:r>
    </w:p>
    <w:p w14:paraId="0E274A16" w14:textId="77777777" w:rsidR="006D1AEA" w:rsidRDefault="006D1AEA">
      <w:pPr>
        <w:rPr>
          <w:noProof/>
          <w:lang w:eastAsia="es-AR"/>
        </w:rPr>
      </w:pPr>
    </w:p>
    <w:p w14:paraId="1C8CDC59" w14:textId="6676F4D9" w:rsidR="006D1AEA" w:rsidRDefault="006D1AEA">
      <w:r>
        <w:rPr>
          <w:noProof/>
          <w:lang w:eastAsia="es-AR"/>
        </w:rPr>
        <w:drawing>
          <wp:inline distT="0" distB="0" distL="0" distR="0" wp14:anchorId="7C9C0B36" wp14:editId="4DCBD37B">
            <wp:extent cx="5557388" cy="275272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038" t="2548" r="43443" b="63694"/>
                    <a:stretch/>
                  </pic:blipFill>
                  <pic:spPr bwMode="auto">
                    <a:xfrm>
                      <a:off x="0" y="0"/>
                      <a:ext cx="5561322" cy="275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CEBC7" w14:textId="108A0B51" w:rsidR="006D1AEA" w:rsidRDefault="006D1AEA">
      <w:r>
        <w:t xml:space="preserve">Los milisegundos en </w:t>
      </w:r>
      <w:proofErr w:type="spellStart"/>
      <w:r>
        <w:t>update</w:t>
      </w:r>
      <w:proofErr w:type="spellEnd"/>
      <w:r>
        <w:t xml:space="preserve"> y en </w:t>
      </w:r>
      <w:proofErr w:type="spellStart"/>
      <w:r>
        <w:t>draw</w:t>
      </w:r>
      <w:proofErr w:type="spellEnd"/>
      <w:r>
        <w:t xml:space="preserve"> suben poco a poco mientras que las </w:t>
      </w:r>
      <w:proofErr w:type="spellStart"/>
      <w:r>
        <w:t>instances</w:t>
      </w:r>
      <w:proofErr w:type="spellEnd"/>
      <w:r>
        <w:t xml:space="preserve">  incrementan radicalmente cada vez que una nave explota.</w:t>
      </w:r>
    </w:p>
    <w:p w14:paraId="03DC3545" w14:textId="77777777" w:rsidR="006D1AEA" w:rsidRDefault="006D1AEA">
      <w:pPr>
        <w:rPr>
          <w:noProof/>
          <w:lang w:eastAsia="es-AR"/>
        </w:rPr>
      </w:pPr>
    </w:p>
    <w:p w14:paraId="3C512876" w14:textId="32C45CD0" w:rsidR="006D1AEA" w:rsidRDefault="006D1AEA">
      <w:pPr>
        <w:rPr>
          <w:ins w:id="234" w:author="User" w:date="2018-07-18T18:45:00Z"/>
        </w:rPr>
      </w:pPr>
      <w:r>
        <w:rPr>
          <w:noProof/>
          <w:lang w:eastAsia="es-AR"/>
        </w:rPr>
        <w:lastRenderedPageBreak/>
        <w:drawing>
          <wp:inline distT="0" distB="0" distL="0" distR="0" wp14:anchorId="322972D4" wp14:editId="03D2075F">
            <wp:extent cx="4324350" cy="31631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6665" t="31422" r="36649" b="35032"/>
                    <a:stretch/>
                  </pic:blipFill>
                  <pic:spPr bwMode="auto">
                    <a:xfrm>
                      <a:off x="0" y="0"/>
                      <a:ext cx="4327410" cy="316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F34EB" w14:textId="1B452C99" w:rsidR="00080839" w:rsidRDefault="00080839">
      <w:pPr>
        <w:rPr>
          <w:ins w:id="235" w:author="User" w:date="2018-07-18T18:45:00Z"/>
        </w:rPr>
      </w:pPr>
      <w:ins w:id="236" w:author="User" w:date="2018-07-18T18:45:00Z">
        <w:r>
          <w:t xml:space="preserve">La imagen de arriba muestra que el </w:t>
        </w:r>
        <w:proofErr w:type="spellStart"/>
        <w:r>
          <w:t>alpha</w:t>
        </w:r>
        <w:proofErr w:type="spellEnd"/>
        <w:r>
          <w:t xml:space="preserve"> </w:t>
        </w:r>
        <w:proofErr w:type="spellStart"/>
        <w:r>
          <w:t>decrementa</w:t>
        </w:r>
      </w:ins>
      <w:proofErr w:type="spellEnd"/>
      <w:ins w:id="237" w:author="User" w:date="2018-07-18T18:46:00Z">
        <w:r>
          <w:t xml:space="preserve"> en cada </w:t>
        </w:r>
        <w:proofErr w:type="spellStart"/>
        <w:r>
          <w:t>update</w:t>
        </w:r>
        <w:proofErr w:type="spellEnd"/>
        <w:r>
          <w:t xml:space="preserve"> lo que causa que deje de verse con el tiempo pero la instancia no se borra.</w:t>
        </w:r>
      </w:ins>
    </w:p>
    <w:p w14:paraId="0C7DCA81" w14:textId="77777777" w:rsidR="00080839" w:rsidRDefault="00080839"/>
    <w:p w14:paraId="2B7173DF" w14:textId="6588F146" w:rsidR="006D1AEA" w:rsidRDefault="006D1AEA">
      <w:pPr>
        <w:rPr>
          <w:ins w:id="238" w:author="User" w:date="2018-07-18T18:44:00Z"/>
        </w:rPr>
      </w:pPr>
      <w:r>
        <w:t xml:space="preserve">Por empezar voy a hacer que las explosiones se remuevan con el método </w:t>
      </w:r>
      <w:proofErr w:type="spellStart"/>
      <w:r>
        <w:t>delete</w:t>
      </w:r>
      <w:proofErr w:type="spellEnd"/>
      <w:r>
        <w:t xml:space="preserve"> en base al </w:t>
      </w:r>
      <w:proofErr w:type="spellStart"/>
      <w:r>
        <w:t>alpha</w:t>
      </w:r>
      <w:proofErr w:type="spellEnd"/>
      <w:r>
        <w:t xml:space="preserve"> para que dejen ser consideradas cuando ya no son visibles.</w:t>
      </w:r>
    </w:p>
    <w:p w14:paraId="5352CA2A" w14:textId="77777777" w:rsidR="00080839" w:rsidRDefault="00080839">
      <w:pPr>
        <w:rPr>
          <w:ins w:id="239" w:author="User" w:date="2018-07-18T18:45:00Z"/>
          <w:noProof/>
          <w:lang w:eastAsia="es-AR"/>
        </w:rPr>
      </w:pPr>
    </w:p>
    <w:p w14:paraId="78B473BD" w14:textId="7ADA8D51" w:rsidR="00080839" w:rsidRDefault="00080839">
      <w:ins w:id="240" w:author="User" w:date="2018-07-18T18:44:00Z">
        <w:r>
          <w:rPr>
            <w:noProof/>
            <w:lang w:eastAsia="es-AR"/>
          </w:rPr>
          <w:drawing>
            <wp:inline distT="0" distB="0" distL="0" distR="0" wp14:anchorId="2D6C46D3" wp14:editId="0B7E8FCC">
              <wp:extent cx="4981575" cy="2722489"/>
              <wp:effectExtent l="0" t="0" r="0" b="1905"/>
              <wp:docPr id="53" name="Picture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7"/>
                      <a:srcRect l="27344" t="30573" r="43443" b="49470"/>
                      <a:stretch/>
                    </pic:blipFill>
                    <pic:spPr bwMode="auto">
                      <a:xfrm>
                        <a:off x="0" y="0"/>
                        <a:ext cx="4985102" cy="2724417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E15169C" w14:textId="77777777" w:rsidR="00390276" w:rsidRDefault="00390276">
      <w:pPr>
        <w:rPr>
          <w:noProof/>
          <w:lang w:eastAsia="es-AR"/>
        </w:rPr>
      </w:pPr>
    </w:p>
    <w:p w14:paraId="1229AE33" w14:textId="1A6B7811" w:rsidR="00390276" w:rsidRDefault="00390276">
      <w:r>
        <w:rPr>
          <w:noProof/>
          <w:lang w:eastAsia="es-AR"/>
        </w:rPr>
        <w:lastRenderedPageBreak/>
        <w:drawing>
          <wp:inline distT="0" distB="0" distL="0" distR="0" wp14:anchorId="27E9D9D4" wp14:editId="04BA90A3">
            <wp:extent cx="5536121" cy="273367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1719" t="14650" r="33592" b="51592"/>
                    <a:stretch/>
                  </pic:blipFill>
                  <pic:spPr bwMode="auto">
                    <a:xfrm>
                      <a:off x="0" y="0"/>
                      <a:ext cx="5541108" cy="273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B7770" w14:textId="613084B0" w:rsidR="00390276" w:rsidRDefault="00390276">
      <w:pPr>
        <w:rPr>
          <w:ins w:id="241" w:author="User" w:date="2018-07-18T18:53:00Z"/>
        </w:rPr>
      </w:pPr>
      <w:r>
        <w:t xml:space="preserve">Los resultados hablan por </w:t>
      </w:r>
      <w:proofErr w:type="spellStart"/>
      <w:r>
        <w:t>si</w:t>
      </w:r>
      <w:proofErr w:type="spellEnd"/>
      <w:r>
        <w:t xml:space="preserve"> mismos, ahora voy a intentar reducir el incremento gradual en </w:t>
      </w:r>
      <w:proofErr w:type="spellStart"/>
      <w:r>
        <w:t>update</w:t>
      </w:r>
      <w:proofErr w:type="spellEnd"/>
      <w:r>
        <w:t xml:space="preserve"> y </w:t>
      </w:r>
      <w:proofErr w:type="spellStart"/>
      <w:r>
        <w:t>draw</w:t>
      </w:r>
      <w:proofErr w:type="spellEnd"/>
      <w:r>
        <w:t xml:space="preserve"> aplicando la misma optimización</w:t>
      </w:r>
      <w:ins w:id="242" w:author="User" w:date="2018-07-18T18:51:00Z">
        <w:r w:rsidR="00DC0E81">
          <w:t xml:space="preserve"> (borrar cosas que no se ven)</w:t>
        </w:r>
      </w:ins>
      <w:r>
        <w:t xml:space="preserve"> </w:t>
      </w:r>
      <w:del w:id="243" w:author="User" w:date="2018-07-18T18:51:00Z">
        <w:r w:rsidDel="00DC0E81">
          <w:delText xml:space="preserve">que </w:delText>
        </w:r>
      </w:del>
      <w:r>
        <w:t xml:space="preserve">a las naves y a los </w:t>
      </w:r>
      <w:proofErr w:type="spellStart"/>
      <w:r>
        <w:t>power</w:t>
      </w:r>
      <w:proofErr w:type="spellEnd"/>
      <w:r>
        <w:t xml:space="preserve"> ups</w:t>
      </w:r>
      <w:ins w:id="244" w:author="User" w:date="2018-07-18T18:49:00Z">
        <w:r w:rsidR="00080839">
          <w:t>. A</w:t>
        </w:r>
      </w:ins>
      <w:ins w:id="245" w:author="User" w:date="2018-07-18T18:50:00Z">
        <w:r w:rsidR="00080839">
          <w:t xml:space="preserve">plicar la primer </w:t>
        </w:r>
        <w:proofErr w:type="spellStart"/>
        <w:r w:rsidR="00080839">
          <w:t>optimizacion</w:t>
        </w:r>
      </w:ins>
      <w:proofErr w:type="spellEnd"/>
      <w:r>
        <w:t xml:space="preserve"> a la detección de </w:t>
      </w:r>
      <w:proofErr w:type="spellStart"/>
      <w:r>
        <w:t>colision</w:t>
      </w:r>
      <w:proofErr w:type="spellEnd"/>
      <w:r>
        <w:t xml:space="preserve"> de los disparos </w:t>
      </w:r>
      <w:proofErr w:type="spellStart"/>
      <w:r>
        <w:t>ademas</w:t>
      </w:r>
      <w:proofErr w:type="spellEnd"/>
      <w:r>
        <w:t xml:space="preserve"> de darles la capacidad de borrarse al salir de la pantalla.</w:t>
      </w:r>
      <w:ins w:id="246" w:author="User" w:date="2018-07-18T18:50:00Z">
        <w:r w:rsidR="00080839">
          <w:t xml:space="preserve"> </w:t>
        </w:r>
      </w:ins>
    </w:p>
    <w:p w14:paraId="78ADBAC6" w14:textId="3802BB87" w:rsidR="00DC0E81" w:rsidRDefault="00DC0E81">
      <w:pPr>
        <w:rPr>
          <w:ins w:id="247" w:author="User" w:date="2018-07-18T18:54:00Z"/>
          <w:noProof/>
          <w:lang w:eastAsia="es-AR"/>
        </w:rPr>
      </w:pPr>
      <w:ins w:id="248" w:author="User" w:date="2018-07-18T18:54:00Z">
        <w:r>
          <w:rPr>
            <w:noProof/>
            <w:lang w:eastAsia="es-AR"/>
          </w:rPr>
          <w:t>EnemyShip:</w:t>
        </w:r>
      </w:ins>
    </w:p>
    <w:p w14:paraId="1D5F3918" w14:textId="1781020D" w:rsidR="00DC0E81" w:rsidRDefault="00DC0E81">
      <w:pPr>
        <w:rPr>
          <w:ins w:id="249" w:author="User" w:date="2018-07-18T18:54:00Z"/>
        </w:rPr>
      </w:pPr>
      <w:ins w:id="250" w:author="User" w:date="2018-07-18T18:53:00Z">
        <w:r>
          <w:rPr>
            <w:noProof/>
            <w:lang w:eastAsia="es-AR"/>
          </w:rPr>
          <w:drawing>
            <wp:inline distT="0" distB="0" distL="0" distR="0" wp14:anchorId="4B3872A1" wp14:editId="52F26468">
              <wp:extent cx="4705350" cy="1981200"/>
              <wp:effectExtent l="0" t="0" r="0" b="0"/>
              <wp:docPr id="54" name="Picture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9"/>
                      <a:srcRect l="27345" t="30785" r="43612" b="53928"/>
                      <a:stretch/>
                    </pic:blipFill>
                    <pic:spPr bwMode="auto">
                      <a:xfrm>
                        <a:off x="0" y="0"/>
                        <a:ext cx="4708681" cy="198260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BE10A66" w14:textId="62EA6FCE" w:rsidR="00DC0E81" w:rsidRDefault="00DC0E81">
      <w:pPr>
        <w:rPr>
          <w:ins w:id="251" w:author="User" w:date="2018-07-18T18:54:00Z"/>
        </w:rPr>
      </w:pPr>
      <w:proofErr w:type="spellStart"/>
      <w:ins w:id="252" w:author="User" w:date="2018-07-18T18:54:00Z">
        <w:r>
          <w:t>PowerUp</w:t>
        </w:r>
        <w:proofErr w:type="spellEnd"/>
        <w:r>
          <w:t>:</w:t>
        </w:r>
      </w:ins>
    </w:p>
    <w:p w14:paraId="70929268" w14:textId="77777777" w:rsidR="00DC0E81" w:rsidRDefault="00DC0E81">
      <w:pPr>
        <w:rPr>
          <w:ins w:id="253" w:author="User" w:date="2018-07-18T18:55:00Z"/>
          <w:noProof/>
          <w:lang w:eastAsia="es-AR"/>
        </w:rPr>
      </w:pPr>
    </w:p>
    <w:p w14:paraId="6358DB85" w14:textId="514667CF" w:rsidR="00DC0E81" w:rsidRDefault="00DC0E81">
      <w:pPr>
        <w:rPr>
          <w:ins w:id="254" w:author="User" w:date="2018-07-18T18:55:00Z"/>
        </w:rPr>
      </w:pPr>
      <w:ins w:id="255" w:author="User" w:date="2018-07-18T18:54:00Z">
        <w:r>
          <w:rPr>
            <w:noProof/>
            <w:lang w:eastAsia="es-AR"/>
          </w:rPr>
          <w:drawing>
            <wp:inline distT="0" distB="0" distL="0" distR="0" wp14:anchorId="15093F67" wp14:editId="36D1180E">
              <wp:extent cx="4923422" cy="1162050"/>
              <wp:effectExtent l="0" t="0" r="0" b="0"/>
              <wp:docPr id="55" name="Pictur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0"/>
                      <a:srcRect l="28364" t="38642" r="44292" b="53290"/>
                      <a:stretch/>
                    </pic:blipFill>
                    <pic:spPr bwMode="auto">
                      <a:xfrm>
                        <a:off x="0" y="0"/>
                        <a:ext cx="4926905" cy="116287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E949E44" w14:textId="6616D26F" w:rsidR="00DC0E81" w:rsidRDefault="00DC0E81">
      <w:pPr>
        <w:rPr>
          <w:ins w:id="256" w:author="User" w:date="2018-07-18T18:55:00Z"/>
        </w:rPr>
      </w:pPr>
      <w:proofErr w:type="spellStart"/>
      <w:ins w:id="257" w:author="User" w:date="2018-07-18T18:55:00Z">
        <w:r>
          <w:lastRenderedPageBreak/>
          <w:t>Projectile</w:t>
        </w:r>
        <w:proofErr w:type="spellEnd"/>
        <w:r>
          <w:t>:</w:t>
        </w:r>
      </w:ins>
    </w:p>
    <w:p w14:paraId="4367AF46" w14:textId="56771656" w:rsidR="00DC0E81" w:rsidRDefault="00DC0E81">
      <w:pPr>
        <w:rPr>
          <w:ins w:id="258" w:author="User" w:date="2018-07-18T18:56:00Z"/>
          <w:noProof/>
          <w:lang w:eastAsia="es-AR"/>
        </w:rPr>
      </w:pPr>
      <w:ins w:id="259" w:author="User" w:date="2018-07-18T18:56:00Z">
        <w:r>
          <w:rPr>
            <w:noProof/>
            <w:lang w:eastAsia="es-AR"/>
          </w:rPr>
          <w:t>Borrado al salir de la pantalla:</w:t>
        </w:r>
      </w:ins>
    </w:p>
    <w:p w14:paraId="76884D9F" w14:textId="7CAE9B01" w:rsidR="00DC0E81" w:rsidRDefault="00DC0E81">
      <w:pPr>
        <w:rPr>
          <w:ins w:id="260" w:author="User" w:date="2018-07-18T18:56:00Z"/>
        </w:rPr>
      </w:pPr>
      <w:ins w:id="261" w:author="User" w:date="2018-07-18T18:55:00Z">
        <w:r>
          <w:rPr>
            <w:noProof/>
            <w:lang w:eastAsia="es-AR"/>
          </w:rPr>
          <w:drawing>
            <wp:inline distT="0" distB="0" distL="0" distR="0" wp14:anchorId="517D5FFC" wp14:editId="704B6AF0">
              <wp:extent cx="4886325" cy="1891482"/>
              <wp:effectExtent l="0" t="0" r="0" b="0"/>
              <wp:docPr id="56" name="Picture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1"/>
                      <a:srcRect l="29044" t="40765" r="44631" b="46496"/>
                      <a:stretch/>
                    </pic:blipFill>
                    <pic:spPr bwMode="auto">
                      <a:xfrm>
                        <a:off x="0" y="0"/>
                        <a:ext cx="4889788" cy="189282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25932F29" w14:textId="31A0CA71" w:rsidR="00DC0E81" w:rsidRDefault="00DC0E81">
      <w:pPr>
        <w:rPr>
          <w:ins w:id="262" w:author="User" w:date="2018-07-18T18:56:00Z"/>
          <w:noProof/>
          <w:lang w:eastAsia="es-AR"/>
        </w:rPr>
      </w:pPr>
      <w:ins w:id="263" w:author="User" w:date="2018-07-18T18:57:00Z">
        <w:r>
          <w:rPr>
            <w:noProof/>
            <w:lang w:eastAsia="es-AR"/>
          </w:rPr>
          <w:t>Colision:</w:t>
        </w:r>
      </w:ins>
    </w:p>
    <w:p w14:paraId="18526F5A" w14:textId="18D22A18" w:rsidR="00DC0E81" w:rsidRDefault="00DC0E81">
      <w:pPr>
        <w:rPr>
          <w:ins w:id="264" w:author="User" w:date="2018-07-18T18:50:00Z"/>
        </w:rPr>
      </w:pPr>
      <w:ins w:id="265" w:author="User" w:date="2018-07-18T18:56:00Z">
        <w:r>
          <w:rPr>
            <w:noProof/>
            <w:lang w:eastAsia="es-AR"/>
          </w:rPr>
          <w:drawing>
            <wp:inline distT="0" distB="0" distL="0" distR="0" wp14:anchorId="51A592B0" wp14:editId="0CF60DAB">
              <wp:extent cx="3990975" cy="3026971"/>
              <wp:effectExtent l="0" t="0" r="0" b="2540"/>
              <wp:docPr id="57" name="Picture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2"/>
                      <a:srcRect l="26326" t="33121" r="38517" b="33546"/>
                      <a:stretch/>
                    </pic:blipFill>
                    <pic:spPr bwMode="auto">
                      <a:xfrm>
                        <a:off x="0" y="0"/>
                        <a:ext cx="3993799" cy="302911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5CAF27B" w14:textId="77777777" w:rsidR="00080839" w:rsidRDefault="00080839"/>
    <w:p w14:paraId="0703248F" w14:textId="77777777" w:rsidR="00BE4407" w:rsidRDefault="00BE4407"/>
    <w:p w14:paraId="0A95DA7B" w14:textId="31A3D90F" w:rsidR="00BE4407" w:rsidRDefault="00BE4407">
      <w:pPr>
        <w:pBdr>
          <w:bottom w:val="single" w:sz="6" w:space="1" w:color="auto"/>
        </w:pBdr>
      </w:pPr>
      <w:r>
        <w:t xml:space="preserve">Tras aplicar esta </w:t>
      </w:r>
      <w:proofErr w:type="spellStart"/>
      <w:r>
        <w:t>optmizacion</w:t>
      </w:r>
      <w:proofErr w:type="spellEnd"/>
      <w:r>
        <w:t xml:space="preserve"> la mejora en performance mientras se dispara fue </w:t>
      </w:r>
      <w:proofErr w:type="spellStart"/>
      <w:r>
        <w:t>minima</w:t>
      </w:r>
      <w:proofErr w:type="spellEnd"/>
      <w:r>
        <w:t>, mi conclusión es que la mayoría del stress venia de las explosiones</w:t>
      </w:r>
      <w:ins w:id="266" w:author="User" w:date="2018-07-18T18:50:00Z">
        <w:r w:rsidR="00080839">
          <w:t xml:space="preserve"> (y estrellas anteriormente</w:t>
        </w:r>
        <w:proofErr w:type="gramStart"/>
        <w:r w:rsidR="00080839">
          <w:t>)</w:t>
        </w:r>
      </w:ins>
      <w:r>
        <w:t xml:space="preserve"> .</w:t>
      </w:r>
      <w:proofErr w:type="gramEnd"/>
    </w:p>
    <w:p w14:paraId="4449812A" w14:textId="4F49016C" w:rsidR="00BE4407" w:rsidDel="00DC0E81" w:rsidRDefault="00556590">
      <w:pPr>
        <w:pStyle w:val="Heading1"/>
        <w:rPr>
          <w:del w:id="267" w:author="User" w:date="2018-07-18T18:57:00Z"/>
        </w:rPr>
        <w:pPrChange w:id="268" w:author="User" w:date="2018-07-18T19:19:00Z">
          <w:pPr/>
        </w:pPrChange>
      </w:pPr>
      <w:proofErr w:type="spellStart"/>
      <w:ins w:id="269" w:author="User" w:date="2018-07-18T19:19:00Z">
        <w:r>
          <w:lastRenderedPageBreak/>
          <w:t>Optimizacion</w:t>
        </w:r>
        <w:proofErr w:type="spellEnd"/>
        <w:r>
          <w:t xml:space="preserve"> 6</w:t>
        </w:r>
      </w:ins>
      <w:del w:id="270" w:author="User" w:date="2018-07-18T18:57:00Z">
        <w:r w:rsidR="00BE4407" w:rsidDel="00DC0E81">
          <w:delText>Mi nuevo foco sera el método StarSpawner.SpawnStar().</w:delText>
        </w:r>
      </w:del>
    </w:p>
    <w:p w14:paraId="764CDBE8" w14:textId="32E48494" w:rsidR="00BE4407" w:rsidRDefault="00BE4407">
      <w:pPr>
        <w:pStyle w:val="Heading1"/>
        <w:pPrChange w:id="271" w:author="User" w:date="2018-07-18T19:19:00Z">
          <w:pPr/>
        </w:pPrChange>
      </w:pPr>
      <w:del w:id="272" w:author="User" w:date="2018-07-18T18:57:00Z">
        <w:r w:rsidDel="00DC0E81">
          <w:rPr>
            <w:noProof/>
          </w:rPr>
          <w:drawing>
            <wp:inline distT="0" distB="0" distL="0" distR="0" wp14:anchorId="6FB42CB5" wp14:editId="03BEFFF4">
              <wp:extent cx="5520690" cy="2921001"/>
              <wp:effectExtent l="0" t="0" r="3810" b="0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3"/>
                      <a:srcRect l="17324" t="30573" r="18476" b="26964"/>
                      <a:stretch/>
                    </pic:blipFill>
                    <pic:spPr bwMode="auto">
                      <a:xfrm>
                        <a:off x="0" y="0"/>
                        <a:ext cx="5524597" cy="292306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FAE503E" w14:textId="01846964" w:rsidR="00990C7A" w:rsidDel="00DC0E81" w:rsidRDefault="00990C7A">
      <w:pPr>
        <w:pBdr>
          <w:bottom w:val="single" w:sz="6" w:space="1" w:color="auto"/>
        </w:pBdr>
        <w:rPr>
          <w:del w:id="273" w:author="User" w:date="2018-07-18T18:57:00Z"/>
        </w:rPr>
      </w:pPr>
      <w:del w:id="274" w:author="User" w:date="2018-07-18T18:57:00Z">
        <w:r w:rsidDel="00DC0E81">
          <w:delText xml:space="preserve"> Continuara después de hacer consultas la clase que viene.</w:delText>
        </w:r>
      </w:del>
    </w:p>
    <w:p w14:paraId="467067DF" w14:textId="06A803A9" w:rsidR="00990C7A" w:rsidRDefault="00990C7A">
      <w:pPr>
        <w:rPr>
          <w:noProof/>
          <w:lang w:eastAsia="es-AR"/>
        </w:rPr>
      </w:pPr>
      <w:r>
        <w:rPr>
          <w:noProof/>
          <w:lang w:eastAsia="es-AR"/>
        </w:rPr>
        <w:t>Se detecta un decremento de performance a medida que las instancias suben cuando las naves explotan y luego se normaliza cuando las explociones desaparecen.</w:t>
      </w:r>
    </w:p>
    <w:p w14:paraId="10FA86FB" w14:textId="23FB708B" w:rsidR="00990C7A" w:rsidRDefault="00990C7A">
      <w:r>
        <w:rPr>
          <w:noProof/>
          <w:lang w:eastAsia="es-AR"/>
        </w:rPr>
        <w:drawing>
          <wp:inline distT="0" distB="0" distL="0" distR="0" wp14:anchorId="00194D7B" wp14:editId="5F50DF64">
            <wp:extent cx="5553075" cy="2725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7324" t="21444" r="27647" b="44798"/>
                    <a:stretch/>
                  </pic:blipFill>
                  <pic:spPr bwMode="auto">
                    <a:xfrm>
                      <a:off x="0" y="0"/>
                      <a:ext cx="5557006" cy="272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03F14" w14:textId="77777777" w:rsidR="00990C7A" w:rsidRDefault="00990C7A">
      <w:pPr>
        <w:rPr>
          <w:noProof/>
          <w:lang w:eastAsia="es-AR"/>
        </w:rPr>
      </w:pPr>
      <w:r>
        <w:t xml:space="preserve">Sospecho que una gran parte del problema es que cada punto de la </w:t>
      </w:r>
      <w:proofErr w:type="spellStart"/>
      <w:r>
        <w:t>explosion</w:t>
      </w:r>
      <w:proofErr w:type="spellEnd"/>
      <w:r>
        <w:t xml:space="preserve"> (son 2000 por </w:t>
      </w:r>
      <w:proofErr w:type="spellStart"/>
      <w:r>
        <w:t>explosion</w:t>
      </w:r>
      <w:proofErr w:type="spellEnd"/>
      <w:r>
        <w:t xml:space="preserve">) </w:t>
      </w:r>
      <w:proofErr w:type="spellStart"/>
      <w:r>
        <w:t>esta</w:t>
      </w:r>
      <w:proofErr w:type="spellEnd"/>
      <w:r>
        <w:t xml:space="preserve"> haciendo cálculos de seno y coseno al instanciarse y este tipo de operación matemática es muy costosa.</w:t>
      </w:r>
      <w:r w:rsidRPr="00990C7A">
        <w:rPr>
          <w:noProof/>
          <w:lang w:eastAsia="es-AR"/>
        </w:rPr>
        <w:t xml:space="preserve"> </w:t>
      </w:r>
    </w:p>
    <w:p w14:paraId="3C96F7AA" w14:textId="02C0D9DB" w:rsidR="00990C7A" w:rsidRDefault="00990C7A">
      <w:r>
        <w:rPr>
          <w:noProof/>
          <w:lang w:eastAsia="es-AR"/>
        </w:rPr>
        <w:lastRenderedPageBreak/>
        <w:drawing>
          <wp:inline distT="0" distB="0" distL="0" distR="0" wp14:anchorId="4BA70861" wp14:editId="627F77A1">
            <wp:extent cx="5553075" cy="33545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3948" t="22081" r="34441" b="46497"/>
                    <a:stretch/>
                  </pic:blipFill>
                  <pic:spPr bwMode="auto">
                    <a:xfrm>
                      <a:off x="0" y="0"/>
                      <a:ext cx="5557006" cy="335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D3387" w14:textId="3C8DF372" w:rsidR="00990C7A" w:rsidRDefault="00990C7A">
      <w:pPr>
        <w:rPr>
          <w:ins w:id="275" w:author="User" w:date="2018-07-18T18:58:00Z"/>
        </w:rPr>
      </w:pPr>
      <w:r>
        <w:t xml:space="preserve">Mi solución a esto es usar </w:t>
      </w:r>
      <w:proofErr w:type="spellStart"/>
      <w:r>
        <w:t>memoization</w:t>
      </w:r>
      <w:proofErr w:type="spellEnd"/>
      <w:r>
        <w:t xml:space="preserve"> para no tener que recalcular senos y cosenos constantemente, deberíamos ganar performance luego de las primeras explosiones dado que estas calcularan la mayoría si no todas las posibilidades.</w:t>
      </w:r>
      <w:r w:rsidR="0048763E">
        <w:t xml:space="preserve"> La clase encargada de esto será </w:t>
      </w:r>
      <w:proofErr w:type="spellStart"/>
      <w:r w:rsidR="0048763E">
        <w:t>Engine.Utils.MathForAngles</w:t>
      </w:r>
      <w:proofErr w:type="spellEnd"/>
      <w:r w:rsidR="0048763E">
        <w:t>.</w:t>
      </w:r>
    </w:p>
    <w:p w14:paraId="2CC30022" w14:textId="170E0FCB" w:rsidR="00DC0E81" w:rsidRDefault="00DC0E81">
      <w:pPr>
        <w:rPr>
          <w:ins w:id="276" w:author="User" w:date="2018-07-18T19:00:00Z"/>
          <w:noProof/>
          <w:lang w:eastAsia="es-AR"/>
        </w:rPr>
      </w:pPr>
      <w:ins w:id="277" w:author="User" w:date="2018-07-18T19:00:00Z">
        <w:r>
          <w:rPr>
            <w:noProof/>
            <w:lang w:eastAsia="es-AR"/>
          </w:rPr>
          <w:t>Explosion:</w:t>
        </w:r>
      </w:ins>
    </w:p>
    <w:p w14:paraId="4FCBE0A5" w14:textId="53AA3729" w:rsidR="00DC0E81" w:rsidRDefault="00DC0E81">
      <w:pPr>
        <w:rPr>
          <w:ins w:id="278" w:author="User" w:date="2018-07-18T19:02:00Z"/>
        </w:rPr>
      </w:pPr>
      <w:ins w:id="279" w:author="User" w:date="2018-07-18T18:59:00Z">
        <w:r>
          <w:rPr>
            <w:noProof/>
            <w:lang w:eastAsia="es-AR"/>
          </w:rPr>
          <w:drawing>
            <wp:inline distT="0" distB="0" distL="0" distR="0" wp14:anchorId="441313A9" wp14:editId="33CE93EF">
              <wp:extent cx="5619750" cy="3413222"/>
              <wp:effectExtent l="0" t="0" r="0" b="0"/>
              <wp:docPr id="58" name="Picture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6"/>
                      <a:srcRect l="24797" t="21444" r="19835" b="36518"/>
                      <a:stretch/>
                    </pic:blipFill>
                    <pic:spPr bwMode="auto">
                      <a:xfrm>
                        <a:off x="0" y="0"/>
                        <a:ext cx="5623728" cy="341563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274C9E53" w14:textId="416292FF" w:rsidR="00DC0E81" w:rsidRDefault="00DC0E81">
      <w:pPr>
        <w:rPr>
          <w:ins w:id="280" w:author="User" w:date="2018-07-18T19:01:00Z"/>
        </w:rPr>
      </w:pPr>
      <w:proofErr w:type="spellStart"/>
      <w:ins w:id="281" w:author="User" w:date="2018-07-18T19:02:00Z">
        <w:r>
          <w:lastRenderedPageBreak/>
          <w:t>MathForAngles</w:t>
        </w:r>
        <w:proofErr w:type="spellEnd"/>
        <w:r>
          <w:t>:</w:t>
        </w:r>
      </w:ins>
    </w:p>
    <w:p w14:paraId="2203B2A7" w14:textId="77777777" w:rsidR="00DC0E81" w:rsidRDefault="00DC0E81">
      <w:pPr>
        <w:rPr>
          <w:ins w:id="282" w:author="User" w:date="2018-07-18T19:02:00Z"/>
          <w:noProof/>
          <w:lang w:eastAsia="es-AR"/>
        </w:rPr>
      </w:pPr>
    </w:p>
    <w:p w14:paraId="11809BAA" w14:textId="3664AB7B" w:rsidR="00DC0E81" w:rsidRDefault="00DC0E81">
      <w:ins w:id="283" w:author="User" w:date="2018-07-18T19:01:00Z">
        <w:r>
          <w:rPr>
            <w:noProof/>
            <w:lang w:eastAsia="es-AR"/>
          </w:rPr>
          <w:drawing>
            <wp:inline distT="0" distB="0" distL="0" distR="0" wp14:anchorId="4F13675F" wp14:editId="4FCA8491">
              <wp:extent cx="4467225" cy="3494768"/>
              <wp:effectExtent l="0" t="0" r="0" b="0"/>
              <wp:docPr id="59" name="Picture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7"/>
                      <a:srcRect l="23100" t="22081" r="26967" b="29087"/>
                      <a:stretch/>
                    </pic:blipFill>
                    <pic:spPr bwMode="auto">
                      <a:xfrm>
                        <a:off x="0" y="0"/>
                        <a:ext cx="4470386" cy="349724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C8BF745" w14:textId="509A0A2D" w:rsidR="00A27374" w:rsidRDefault="00A27374">
      <w:pPr>
        <w:pBdr>
          <w:bottom w:val="single" w:sz="6" w:space="1" w:color="auto"/>
        </w:pBdr>
        <w:rPr>
          <w:ins w:id="284" w:author="User" w:date="2018-07-18T19:02:00Z"/>
        </w:rPr>
      </w:pPr>
      <w:r>
        <w:t xml:space="preserve">El resultado fue una mejora no muy significativa, otra parte de la </w:t>
      </w:r>
      <w:proofErr w:type="spellStart"/>
      <w:r>
        <w:t>explocion</w:t>
      </w:r>
      <w:proofErr w:type="spellEnd"/>
      <w:r>
        <w:t xml:space="preserve"> debe estar consumiendo recursos.</w:t>
      </w:r>
    </w:p>
    <w:p w14:paraId="0AA4BCB0" w14:textId="77777777" w:rsidR="00556590" w:rsidRDefault="00556590">
      <w:pPr>
        <w:pBdr>
          <w:bottom w:val="single" w:sz="6" w:space="1" w:color="auto"/>
        </w:pBdr>
        <w:rPr>
          <w:ins w:id="285" w:author="User" w:date="2018-07-18T14:35:00Z"/>
        </w:rPr>
      </w:pPr>
    </w:p>
    <w:p w14:paraId="43D5D1B1" w14:textId="4B8AFC6D" w:rsidR="00C276EA" w:rsidRDefault="00C276EA">
      <w:pPr>
        <w:pStyle w:val="Heading1"/>
        <w:rPr>
          <w:ins w:id="286" w:author="User" w:date="2018-07-18T19:20:00Z"/>
        </w:rPr>
        <w:pPrChange w:id="287" w:author="User" w:date="2018-07-18T19:20:00Z">
          <w:pPr/>
        </w:pPrChange>
      </w:pPr>
      <w:proofErr w:type="spellStart"/>
      <w:ins w:id="288" w:author="User" w:date="2018-07-18T19:20:00Z">
        <w:r>
          <w:t>Optimizacion</w:t>
        </w:r>
        <w:proofErr w:type="spellEnd"/>
        <w:r>
          <w:t xml:space="preserve"> 7 (A.K.A. “La Bomba”)</w:t>
        </w:r>
      </w:ins>
    </w:p>
    <w:p w14:paraId="3C58CCC7" w14:textId="77777777" w:rsidR="00C276EA" w:rsidRDefault="00C276EA">
      <w:pPr>
        <w:rPr>
          <w:ins w:id="289" w:author="User" w:date="2018-07-18T19:21:00Z"/>
        </w:rPr>
      </w:pPr>
    </w:p>
    <w:p w14:paraId="1C4253F1" w14:textId="2E02CBFF" w:rsidR="00F55F6C" w:rsidRDefault="00F55F6C">
      <w:pPr>
        <w:rPr>
          <w:ins w:id="290" w:author="User" w:date="2018-07-18T14:37:00Z"/>
        </w:rPr>
      </w:pPr>
      <w:ins w:id="291" w:author="User" w:date="2018-07-18T14:35:00Z">
        <w:r>
          <w:t xml:space="preserve">Los </w:t>
        </w:r>
        <w:proofErr w:type="spellStart"/>
        <w:r>
          <w:t>fps</w:t>
        </w:r>
        <w:proofErr w:type="spellEnd"/>
        <w:r>
          <w:t xml:space="preserve"> caen a niveles no </w:t>
        </w:r>
        <w:proofErr w:type="spellStart"/>
        <w:r>
          <w:t>jugables</w:t>
        </w:r>
        <w:proofErr w:type="spellEnd"/>
        <w:r>
          <w:t xml:space="preserve"> una vez aparecen las naves con el comportamiento </w:t>
        </w:r>
      </w:ins>
      <w:ins w:id="292" w:author="User" w:date="2018-07-18T14:36:00Z">
        <w:r>
          <w:t>“</w:t>
        </w:r>
        <w:proofErr w:type="spellStart"/>
        <w:r>
          <w:t>FlockingBehaviour</w:t>
        </w:r>
        <w:proofErr w:type="spellEnd"/>
        <w:r>
          <w:t>”.</w:t>
        </w:r>
      </w:ins>
      <w:ins w:id="293" w:author="User" w:date="2018-07-18T14:37:00Z">
        <w:r>
          <w:t xml:space="preserve"> </w:t>
        </w:r>
      </w:ins>
    </w:p>
    <w:p w14:paraId="0CE477FB" w14:textId="201A397A" w:rsidR="00F55F6C" w:rsidRDefault="00F55F6C">
      <w:pPr>
        <w:rPr>
          <w:ins w:id="294" w:author="User" w:date="2018-07-18T14:39:00Z"/>
        </w:rPr>
      </w:pPr>
      <w:ins w:id="295" w:author="User" w:date="2018-07-18T14:36:00Z">
        <w:r>
          <w:rPr>
            <w:noProof/>
            <w:lang w:eastAsia="es-AR"/>
          </w:rPr>
          <w:lastRenderedPageBreak/>
          <w:drawing>
            <wp:inline distT="0" distB="0" distL="0" distR="0" wp14:anchorId="291BBF55" wp14:editId="1F34CB6A">
              <wp:extent cx="6424882" cy="3143250"/>
              <wp:effectExtent l="0" t="0" r="0" b="0"/>
              <wp:docPr id="25" name="Picture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8"/>
                      <a:srcRect l="11719" t="14862" r="33083" b="51380"/>
                      <a:stretch/>
                    </pic:blipFill>
                    <pic:spPr bwMode="auto">
                      <a:xfrm>
                        <a:off x="0" y="0"/>
                        <a:ext cx="6429430" cy="314547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EA67D4D" w14:textId="7B247EB3" w:rsidR="00F55F6C" w:rsidRDefault="00F55F6C">
      <w:pPr>
        <w:rPr>
          <w:ins w:id="296" w:author="User" w:date="2018-07-18T14:41:00Z"/>
        </w:rPr>
      </w:pPr>
      <w:ins w:id="297" w:author="User" w:date="2018-07-18T14:39:00Z">
        <w:r>
          <w:t>Esto sucede independientemente de la cantidad de instancias, revisando los métodos que usa la clase “</w:t>
        </w:r>
        <w:proofErr w:type="spellStart"/>
        <w:r>
          <w:t>FlockingBehaviour</w:t>
        </w:r>
        <w:proofErr w:type="spellEnd"/>
        <w:r>
          <w:t>” encontré esto:</w:t>
        </w:r>
      </w:ins>
    </w:p>
    <w:p w14:paraId="692A1B59" w14:textId="77777777" w:rsidR="00F55F6C" w:rsidRDefault="00F55F6C">
      <w:pPr>
        <w:rPr>
          <w:ins w:id="298" w:author="User" w:date="2018-07-18T14:41:00Z"/>
          <w:noProof/>
          <w:lang w:eastAsia="es-AR"/>
        </w:rPr>
      </w:pPr>
    </w:p>
    <w:p w14:paraId="72EE5E7D" w14:textId="1E9CD039" w:rsidR="00F55F6C" w:rsidRDefault="00F55F6C">
      <w:pPr>
        <w:rPr>
          <w:ins w:id="299" w:author="User" w:date="2018-07-18T14:39:00Z"/>
        </w:rPr>
      </w:pPr>
      <w:ins w:id="300" w:author="User" w:date="2018-07-18T14:41:00Z">
        <w:r>
          <w:rPr>
            <w:noProof/>
            <w:lang w:eastAsia="es-AR"/>
          </w:rPr>
          <w:drawing>
            <wp:inline distT="0" distB="0" distL="0" distR="0" wp14:anchorId="00ECDFDF" wp14:editId="2E37799F">
              <wp:extent cx="5286826" cy="1343025"/>
              <wp:effectExtent l="0" t="0" r="9525" b="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9"/>
                      <a:srcRect l="28024" t="28875" r="29855" b="57749"/>
                      <a:stretch/>
                    </pic:blipFill>
                    <pic:spPr bwMode="auto">
                      <a:xfrm>
                        <a:off x="0" y="0"/>
                        <a:ext cx="5290570" cy="134397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979CC68" w14:textId="77777777" w:rsidR="00F55F6C" w:rsidRDefault="00F55F6C">
      <w:pPr>
        <w:rPr>
          <w:ins w:id="301" w:author="User" w:date="2018-07-18T14:40:00Z"/>
          <w:noProof/>
          <w:lang w:eastAsia="es-AR"/>
        </w:rPr>
      </w:pPr>
    </w:p>
    <w:p w14:paraId="67C49211" w14:textId="21C1F6B9" w:rsidR="00F55F6C" w:rsidRDefault="00F55F6C">
      <w:pPr>
        <w:rPr>
          <w:ins w:id="302" w:author="User" w:date="2018-07-18T14:35:00Z"/>
        </w:rPr>
      </w:pPr>
      <w:ins w:id="303" w:author="User" w:date="2018-07-18T14:39:00Z">
        <w:r>
          <w:rPr>
            <w:noProof/>
            <w:lang w:eastAsia="es-AR"/>
          </w:rPr>
          <w:drawing>
            <wp:inline distT="0" distB="0" distL="0" distR="0" wp14:anchorId="2922E4FC" wp14:editId="18904D33">
              <wp:extent cx="4991100" cy="2070996"/>
              <wp:effectExtent l="0" t="0" r="0" b="5715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50"/>
                      <a:srcRect l="25137" t="25690" r="33931" b="53079"/>
                      <a:stretch/>
                    </pic:blipFill>
                    <pic:spPr bwMode="auto">
                      <a:xfrm>
                        <a:off x="0" y="0"/>
                        <a:ext cx="4994632" cy="207246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30B1CD8" w14:textId="7C809AE4" w:rsidR="00F55F6C" w:rsidRDefault="00F55F6C">
      <w:pPr>
        <w:rPr>
          <w:ins w:id="304" w:author="User" w:date="2018-07-18T14:43:00Z"/>
        </w:rPr>
      </w:pPr>
      <w:ins w:id="305" w:author="User" w:date="2018-07-18T14:42:00Z">
        <w:r>
          <w:lastRenderedPageBreak/>
          <w:t>Mi hipótesis es que como con la detección de colisiones en optimizaciones pasadas, recorrer “</w:t>
        </w:r>
        <w:proofErr w:type="spellStart"/>
        <w:r>
          <w:t>AllObjects</w:t>
        </w:r>
        <w:proofErr w:type="spellEnd"/>
        <w:r>
          <w:t xml:space="preserve">” </w:t>
        </w:r>
      </w:ins>
      <w:ins w:id="306" w:author="User" w:date="2018-07-18T14:43:00Z">
        <w:r w:rsidR="00E15C22">
          <w:t>es demasiado lento, principalmente por las estrellas. Por empezar voy a hacer que solo busquen naves en la colección dedicada a naves:</w:t>
        </w:r>
      </w:ins>
    </w:p>
    <w:p w14:paraId="4893E02C" w14:textId="77777777" w:rsidR="00E15C22" w:rsidRDefault="00E15C22">
      <w:pPr>
        <w:rPr>
          <w:ins w:id="307" w:author="User" w:date="2018-07-18T14:47:00Z"/>
          <w:noProof/>
          <w:lang w:eastAsia="es-AR"/>
        </w:rPr>
      </w:pPr>
    </w:p>
    <w:p w14:paraId="1F864137" w14:textId="79675959" w:rsidR="00E15C22" w:rsidRDefault="00E15C22">
      <w:pPr>
        <w:rPr>
          <w:ins w:id="308" w:author="User" w:date="2018-07-18T14:35:00Z"/>
        </w:rPr>
      </w:pPr>
      <w:ins w:id="309" w:author="User" w:date="2018-07-18T14:46:00Z">
        <w:r>
          <w:rPr>
            <w:noProof/>
            <w:lang w:eastAsia="es-AR"/>
          </w:rPr>
          <w:drawing>
            <wp:inline distT="0" distB="0" distL="0" distR="0" wp14:anchorId="0CDBB2E1" wp14:editId="51274A82">
              <wp:extent cx="5219700" cy="1726200"/>
              <wp:effectExtent l="0" t="0" r="0" b="7620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51"/>
                      <a:srcRect l="23778" t="25266" r="33083" b="56900"/>
                      <a:stretch/>
                    </pic:blipFill>
                    <pic:spPr bwMode="auto">
                      <a:xfrm>
                        <a:off x="0" y="0"/>
                        <a:ext cx="5223394" cy="172742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C5E8B33" w14:textId="299C786E" w:rsidR="00F55F6C" w:rsidRDefault="00E15C22">
      <w:pPr>
        <w:rPr>
          <w:ins w:id="310" w:author="User" w:date="2018-07-18T14:51:00Z"/>
        </w:rPr>
      </w:pPr>
      <w:ins w:id="311" w:author="User" w:date="2018-07-18T14:47:00Z">
        <w:r>
          <w:t xml:space="preserve">Esto debería ser suficiente para alcanzar niveles </w:t>
        </w:r>
        <w:proofErr w:type="spellStart"/>
        <w:r>
          <w:t>jugables</w:t>
        </w:r>
        <w:proofErr w:type="spellEnd"/>
        <w:r>
          <w:t xml:space="preserve"> de performance.</w:t>
        </w:r>
      </w:ins>
    </w:p>
    <w:p w14:paraId="72C4E687" w14:textId="77777777" w:rsidR="00E15C22" w:rsidRDefault="00E15C22">
      <w:pPr>
        <w:rPr>
          <w:ins w:id="312" w:author="User" w:date="2018-07-18T14:51:00Z"/>
        </w:rPr>
      </w:pPr>
    </w:p>
    <w:p w14:paraId="06CCCFB1" w14:textId="7FD32733" w:rsidR="00E15C22" w:rsidRDefault="00E15C22">
      <w:pPr>
        <w:pBdr>
          <w:bottom w:val="single" w:sz="6" w:space="1" w:color="auto"/>
        </w:pBdr>
        <w:rPr>
          <w:ins w:id="313" w:author="User" w:date="2018-07-18T15:12:00Z"/>
        </w:rPr>
      </w:pPr>
      <w:ins w:id="314" w:author="User" w:date="2018-07-18T14:51:00Z">
        <w:r>
          <w:t xml:space="preserve">Hubo una mejora pero aun no es suficiente para alcanzar una </w:t>
        </w:r>
        <w:proofErr w:type="spellStart"/>
        <w:r>
          <w:t>jugabilidad</w:t>
        </w:r>
        <w:proofErr w:type="spellEnd"/>
        <w:r>
          <w:t xml:space="preserve"> razonable, voy a correr el </w:t>
        </w:r>
        <w:proofErr w:type="spellStart"/>
        <w:r>
          <w:t>profiler</w:t>
        </w:r>
        <w:proofErr w:type="spellEnd"/>
        <w:r>
          <w:t xml:space="preserve"> con una </w:t>
        </w:r>
      </w:ins>
      <w:ins w:id="315" w:author="User" w:date="2018-07-18T14:53:00Z">
        <w:r>
          <w:t>versión</w:t>
        </w:r>
      </w:ins>
      <w:ins w:id="316" w:author="User" w:date="2018-07-18T14:51:00Z">
        <w:r>
          <w:t xml:space="preserve"> </w:t>
        </w:r>
      </w:ins>
      <w:ins w:id="317" w:author="User" w:date="2018-07-18T14:53:00Z">
        <w:r>
          <w:t xml:space="preserve">del juego que solo </w:t>
        </w:r>
        <w:proofErr w:type="spellStart"/>
        <w:r>
          <w:t>spawnee</w:t>
        </w:r>
        <w:proofErr w:type="spellEnd"/>
        <w:r w:rsidR="005F3CE6">
          <w:t xml:space="preserve"> naves con este comportamiento problemático para tener una mejor idea de donde </w:t>
        </w:r>
        <w:proofErr w:type="spellStart"/>
        <w:r w:rsidR="005F3CE6">
          <w:t>esta</w:t>
        </w:r>
        <w:proofErr w:type="spellEnd"/>
        <w:r w:rsidR="005F3CE6">
          <w:t xml:space="preserve"> el problema.</w:t>
        </w:r>
      </w:ins>
      <w:ins w:id="318" w:author="User" w:date="2018-07-18T14:54:00Z">
        <w:r w:rsidR="005F3CE6">
          <w:t xml:space="preserve"> </w:t>
        </w:r>
      </w:ins>
    </w:p>
    <w:p w14:paraId="026D6E07" w14:textId="35B4D1A6" w:rsidR="00D90CCC" w:rsidRDefault="00C276EA">
      <w:pPr>
        <w:pStyle w:val="Heading1"/>
        <w:rPr>
          <w:ins w:id="319" w:author="User" w:date="2018-07-18T14:54:00Z"/>
        </w:rPr>
        <w:pPrChange w:id="320" w:author="User" w:date="2018-07-18T19:21:00Z">
          <w:pPr/>
        </w:pPrChange>
      </w:pPr>
      <w:proofErr w:type="spellStart"/>
      <w:ins w:id="321" w:author="User" w:date="2018-07-18T19:21:00Z">
        <w:r>
          <w:t>Optimizacion</w:t>
        </w:r>
        <w:proofErr w:type="spellEnd"/>
        <w:r>
          <w:t xml:space="preserve"> 8</w:t>
        </w:r>
      </w:ins>
    </w:p>
    <w:p w14:paraId="4010C889" w14:textId="77777777" w:rsidR="005F3CE6" w:rsidRDefault="005F3CE6">
      <w:pPr>
        <w:rPr>
          <w:ins w:id="322" w:author="User" w:date="2018-07-18T14:54:00Z"/>
          <w:noProof/>
          <w:lang w:eastAsia="es-AR"/>
        </w:rPr>
      </w:pPr>
    </w:p>
    <w:p w14:paraId="7C4E2571" w14:textId="1E26CEAA" w:rsidR="005F3CE6" w:rsidRDefault="005F3CE6">
      <w:ins w:id="323" w:author="User" w:date="2018-07-18T14:54:00Z">
        <w:r>
          <w:rPr>
            <w:noProof/>
            <w:lang w:eastAsia="es-AR"/>
          </w:rPr>
          <w:drawing>
            <wp:inline distT="0" distB="0" distL="0" distR="0" wp14:anchorId="51D30B1A" wp14:editId="69BFD820">
              <wp:extent cx="5576332" cy="1562100"/>
              <wp:effectExtent l="0" t="0" r="5715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52"/>
                      <a:srcRect l="29723" t="34820" r="18136" b="46921"/>
                      <a:stretch/>
                    </pic:blipFill>
                    <pic:spPr bwMode="auto">
                      <a:xfrm>
                        <a:off x="0" y="0"/>
                        <a:ext cx="5580280" cy="156320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14DB17F" w14:textId="52BE2CF2" w:rsidR="00990C7A" w:rsidRDefault="005F3CE6">
      <w:pPr>
        <w:rPr>
          <w:ins w:id="324" w:author="User" w:date="2018-07-18T15:00:00Z"/>
        </w:rPr>
      </w:pPr>
      <w:ins w:id="325" w:author="User" w:date="2018-07-18T14:54:00Z">
        <w:r>
          <w:t>(MainScene</w:t>
        </w:r>
      </w:ins>
      <w:ins w:id="326" w:author="User" w:date="2018-07-18T14:55:00Z">
        <w:r>
          <w:t>.</w:t>
        </w:r>
      </w:ins>
      <w:ins w:id="327" w:author="User" w:date="2018-07-18T14:54:00Z">
        <w:r>
          <w:t>Form1</w:t>
        </w:r>
      </w:ins>
      <w:ins w:id="328" w:author="User" w:date="2018-07-18T14:55:00Z">
        <w:r>
          <w:t>_</w:t>
        </w:r>
      </w:ins>
      <w:ins w:id="329" w:author="User" w:date="2018-07-18T14:54:00Z">
        <w:r>
          <w:t>Load)</w:t>
        </w:r>
      </w:ins>
    </w:p>
    <w:p w14:paraId="586FC417" w14:textId="2CB8B91D" w:rsidR="00B90F44" w:rsidRDefault="00B90F44">
      <w:pPr>
        <w:rPr>
          <w:ins w:id="330" w:author="User" w:date="2018-07-18T15:00:00Z"/>
        </w:rPr>
      </w:pPr>
      <w:proofErr w:type="spellStart"/>
      <w:ins w:id="331" w:author="User" w:date="2018-07-18T15:00:00Z">
        <w:r>
          <w:t>Encontre</w:t>
        </w:r>
        <w:proofErr w:type="spellEnd"/>
        <w:r>
          <w:t xml:space="preserve"> otro llamado a </w:t>
        </w:r>
        <w:proofErr w:type="spellStart"/>
        <w:r>
          <w:t>AllObjects</w:t>
        </w:r>
        <w:proofErr w:type="spellEnd"/>
        <w:r>
          <w:t xml:space="preserve"> esta vez en </w:t>
        </w:r>
        <w:proofErr w:type="spellStart"/>
        <w:r>
          <w:t>EnemyShip</w:t>
        </w:r>
        <w:proofErr w:type="spellEnd"/>
      </w:ins>
    </w:p>
    <w:p w14:paraId="7E46832B" w14:textId="77777777" w:rsidR="00B90F44" w:rsidRDefault="00B90F44">
      <w:pPr>
        <w:rPr>
          <w:ins w:id="332" w:author="User" w:date="2018-07-18T15:01:00Z"/>
          <w:noProof/>
          <w:lang w:eastAsia="es-AR"/>
        </w:rPr>
      </w:pPr>
    </w:p>
    <w:p w14:paraId="45A25218" w14:textId="121E1C20" w:rsidR="00B90F44" w:rsidRDefault="00B90F44">
      <w:ins w:id="333" w:author="User" w:date="2018-07-18T15:00:00Z">
        <w:r>
          <w:rPr>
            <w:noProof/>
            <w:lang w:eastAsia="es-AR"/>
          </w:rPr>
          <w:lastRenderedPageBreak/>
          <w:drawing>
            <wp:inline distT="0" distB="0" distL="0" distR="0" wp14:anchorId="2829B7B1" wp14:editId="3EA20344">
              <wp:extent cx="4981575" cy="1449185"/>
              <wp:effectExtent l="0" t="0" r="0" b="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53"/>
                      <a:srcRect l="27684" t="43949" r="25609" b="39066"/>
                      <a:stretch/>
                    </pic:blipFill>
                    <pic:spPr bwMode="auto">
                      <a:xfrm>
                        <a:off x="0" y="0"/>
                        <a:ext cx="4985101" cy="145021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2C4BABAD" w14:textId="1AD82BFD" w:rsidR="00D90CCC" w:rsidDel="00D90CCC" w:rsidRDefault="00D90CCC">
      <w:pPr>
        <w:pBdr>
          <w:bottom w:val="single" w:sz="6" w:space="1" w:color="auto"/>
        </w:pBdr>
        <w:rPr>
          <w:del w:id="334" w:author="User" w:date="2018-07-18T15:14:00Z"/>
        </w:rPr>
      </w:pPr>
      <w:ins w:id="335" w:author="User" w:date="2018-07-18T15:10:00Z">
        <w:r>
          <w:t xml:space="preserve">Cambie la referencia a </w:t>
        </w:r>
        <w:proofErr w:type="spellStart"/>
        <w:r>
          <w:t>AllObjects</w:t>
        </w:r>
        <w:proofErr w:type="spellEnd"/>
        <w:r>
          <w:t xml:space="preserve">  por esto:</w:t>
        </w:r>
      </w:ins>
      <w:ins w:id="336" w:author="User" w:date="2018-07-18T15:17:00Z">
        <w:r w:rsidDel="00D90CCC">
          <w:t xml:space="preserve"> </w:t>
        </w:r>
      </w:ins>
    </w:p>
    <w:p w14:paraId="7743C78F" w14:textId="77777777" w:rsidR="0054682E" w:rsidRDefault="00D90CCC">
      <w:pPr>
        <w:rPr>
          <w:ins w:id="337" w:author="User" w:date="2018-07-18T15:34:00Z"/>
          <w:noProof/>
          <w:lang w:eastAsia="es-AR"/>
        </w:rPr>
      </w:pPr>
      <w:ins w:id="338" w:author="User" w:date="2018-07-18T15:16:00Z">
        <w:r>
          <w:rPr>
            <w:noProof/>
            <w:lang w:eastAsia="es-AR"/>
          </w:rPr>
          <w:drawing>
            <wp:inline distT="0" distB="0" distL="0" distR="0" wp14:anchorId="686C8EBD" wp14:editId="27ACE5B8">
              <wp:extent cx="5609267" cy="1438275"/>
              <wp:effectExtent l="0" t="0" r="0" b="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54"/>
                      <a:srcRect l="25816" t="39278" r="34441" b="47983"/>
                      <a:stretch/>
                    </pic:blipFill>
                    <pic:spPr bwMode="auto">
                      <a:xfrm>
                        <a:off x="0" y="0"/>
                        <a:ext cx="5613242" cy="14392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339" w:author="User" w:date="2018-07-18T15:33:00Z">
        <w:r w:rsidR="0054682E" w:rsidRPr="0054682E">
          <w:rPr>
            <w:noProof/>
            <w:lang w:eastAsia="es-AR"/>
          </w:rPr>
          <w:t xml:space="preserve"> </w:t>
        </w:r>
      </w:ins>
    </w:p>
    <w:p w14:paraId="52A2F940" w14:textId="1609F12B" w:rsidR="0054682E" w:rsidRDefault="0054682E">
      <w:pPr>
        <w:rPr>
          <w:ins w:id="340" w:author="User" w:date="2018-07-18T15:34:00Z"/>
          <w:noProof/>
          <w:lang w:eastAsia="es-AR"/>
        </w:rPr>
      </w:pPr>
      <w:ins w:id="341" w:author="User" w:date="2018-07-18T15:34:00Z">
        <w:r>
          <w:rPr>
            <w:noProof/>
            <w:lang w:eastAsia="es-AR"/>
          </w:rPr>
          <w:t>Lo que seria una instancia de PlayerShip de acceso global</w:t>
        </w:r>
      </w:ins>
      <w:ins w:id="342" w:author="User" w:date="2018-07-18T15:35:00Z">
        <w:r>
          <w:rPr>
            <w:noProof/>
            <w:lang w:eastAsia="es-AR"/>
          </w:rPr>
          <w:t>:</w:t>
        </w:r>
      </w:ins>
    </w:p>
    <w:p w14:paraId="2FEA650C" w14:textId="7E4B9E8C" w:rsidR="004F7D3E" w:rsidDel="00D90CCC" w:rsidRDefault="0054682E">
      <w:pPr>
        <w:rPr>
          <w:del w:id="343" w:author="User" w:date="2018-07-18T15:12:00Z"/>
        </w:rPr>
      </w:pPr>
      <w:ins w:id="344" w:author="User" w:date="2018-07-18T15:33:00Z">
        <w:r>
          <w:rPr>
            <w:noProof/>
            <w:lang w:eastAsia="es-AR"/>
          </w:rPr>
          <w:drawing>
            <wp:inline distT="0" distB="0" distL="0" distR="0" wp14:anchorId="2E0F0EF0" wp14:editId="626EE062">
              <wp:extent cx="5264234" cy="1362075"/>
              <wp:effectExtent l="0" t="0" r="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55"/>
                      <a:srcRect l="23778" t="28026" r="27647" b="56263"/>
                      <a:stretch/>
                    </pic:blipFill>
                    <pic:spPr bwMode="auto">
                      <a:xfrm>
                        <a:off x="0" y="0"/>
                        <a:ext cx="5267961" cy="136303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345" w:author="User" w:date="2018-07-18T15:12:00Z">
        <w:r w:rsidR="004F7D3E" w:rsidDel="00D90CCC">
          <w:delText>Para Ricardo’s eyes only (¿)</w:delText>
        </w:r>
      </w:del>
    </w:p>
    <w:p w14:paraId="720CA28E" w14:textId="13EB3EEB" w:rsidR="004F7D3E" w:rsidDel="00D90CCC" w:rsidRDefault="004F7D3E">
      <w:pPr>
        <w:rPr>
          <w:del w:id="346" w:author="User" w:date="2018-07-18T15:12:00Z"/>
        </w:rPr>
      </w:pPr>
      <w:del w:id="347" w:author="User" w:date="2018-07-18T15:12:00Z">
        <w:r w:rsidDel="00D90CCC">
          <w:delText>Wtf pasa aca? Osea en un momento la aplicación empieza a sufrir mas y mas por cada explocion, es super aleatorio cuando pasa esto.</w:delText>
        </w:r>
      </w:del>
    </w:p>
    <w:p w14:paraId="53BCA1B8" w14:textId="75845D8B" w:rsidR="004F7D3E" w:rsidRDefault="004F7D3E">
      <w:del w:id="348" w:author="User" w:date="2018-07-18T15:12:00Z">
        <w:r w:rsidDel="00D90CCC">
          <w:rPr>
            <w:noProof/>
            <w:lang w:eastAsia="es-AR"/>
          </w:rPr>
          <w:lastRenderedPageBreak/>
          <w:drawing>
            <wp:inline distT="0" distB="0" distL="0" distR="0" wp14:anchorId="4D8FADF2" wp14:editId="72058D49">
              <wp:extent cx="5612130" cy="4489450"/>
              <wp:effectExtent l="0" t="0" r="7620" b="635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44894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5CF4FE4" w14:textId="613704DF" w:rsidR="00BE4407" w:rsidRDefault="0054682E">
      <w:ins w:id="349" w:author="User" w:date="2018-07-18T15:35:00Z">
        <w:r>
          <w:t>La cual se inicializa en el load junto con la nave en cuestión:</w:t>
        </w:r>
      </w:ins>
    </w:p>
    <w:p w14:paraId="398E4DEA" w14:textId="2AE4C2A5" w:rsidR="000E1338" w:rsidRDefault="0054682E">
      <w:pPr>
        <w:pBdr>
          <w:bottom w:val="single" w:sz="6" w:space="1" w:color="auto"/>
        </w:pBdr>
        <w:rPr>
          <w:ins w:id="350" w:author="User" w:date="2018-07-18T15:51:00Z"/>
        </w:rPr>
      </w:pPr>
      <w:ins w:id="351" w:author="User" w:date="2018-07-18T15:33:00Z">
        <w:r>
          <w:rPr>
            <w:noProof/>
            <w:lang w:eastAsia="es-AR"/>
          </w:rPr>
          <w:lastRenderedPageBreak/>
          <w:drawing>
            <wp:inline distT="0" distB="0" distL="0" distR="0" wp14:anchorId="250BFEA6" wp14:editId="5834DD73">
              <wp:extent cx="5048250" cy="3804747"/>
              <wp:effectExtent l="0" t="0" r="0" b="5715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57"/>
                      <a:srcRect l="23268" t="14013" r="30534" b="42463"/>
                      <a:stretch/>
                    </pic:blipFill>
                    <pic:spPr bwMode="auto">
                      <a:xfrm>
                        <a:off x="0" y="0"/>
                        <a:ext cx="5051824" cy="380744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88F55CF" w14:textId="2DDBE5BB" w:rsidR="00EF7E71" w:rsidRDefault="00EF7E71">
      <w:pPr>
        <w:pBdr>
          <w:bottom w:val="single" w:sz="6" w:space="1" w:color="auto"/>
        </w:pBdr>
      </w:pPr>
      <w:ins w:id="352" w:author="User" w:date="2018-07-18T15:51:00Z">
        <w:r>
          <w:t xml:space="preserve">El resultado es satisfactorio, ya no hay picos de </w:t>
        </w:r>
        <w:proofErr w:type="spellStart"/>
        <w:r>
          <w:t>lag</w:t>
        </w:r>
        <w:proofErr w:type="spellEnd"/>
        <w:r>
          <w:t>.</w:t>
        </w:r>
      </w:ins>
    </w:p>
    <w:p w14:paraId="4DF17E04" w14:textId="6C896599" w:rsidR="00C276EA" w:rsidRDefault="00C276EA">
      <w:pPr>
        <w:pStyle w:val="Heading1"/>
        <w:pPrChange w:id="353" w:author="User" w:date="2018-07-18T19:22:00Z">
          <w:pPr/>
        </w:pPrChange>
      </w:pPr>
      <w:proofErr w:type="spellStart"/>
      <w:r>
        <w:t>Optimizacion</w:t>
      </w:r>
      <w:proofErr w:type="spellEnd"/>
      <w:r>
        <w:t xml:space="preserve"> 9</w:t>
      </w:r>
    </w:p>
    <w:p w14:paraId="447C3851" w14:textId="77777777" w:rsidR="00C276EA" w:rsidRDefault="00C276EA"/>
    <w:p w14:paraId="772A23E8" w14:textId="5EE2DF94" w:rsidR="00EF7E71" w:rsidRDefault="00DE11CF">
      <w:r>
        <w:t>Como optimización preventiva</w:t>
      </w:r>
      <w:r w:rsidR="00960977">
        <w:t xml:space="preserve"> (basándome en</w:t>
      </w:r>
      <w:r>
        <w:t xml:space="preserve"> un patrón de problemas relacionados con </w:t>
      </w:r>
      <w:proofErr w:type="spellStart"/>
      <w:r>
        <w:t>AllObjects</w:t>
      </w:r>
      <w:proofErr w:type="spellEnd"/>
      <w:r>
        <w:t>) voy a remover la función “</w:t>
      </w:r>
      <w:proofErr w:type="spellStart"/>
      <w:r>
        <w:t>AllObjects</w:t>
      </w:r>
      <w:proofErr w:type="spellEnd"/>
      <w:r>
        <w:t xml:space="preserve">” de </w:t>
      </w:r>
      <w:proofErr w:type="spellStart"/>
      <w:r>
        <w:t>GameObject</w:t>
      </w:r>
      <w:proofErr w:type="spellEnd"/>
      <w:r>
        <w:t xml:space="preserve"> y reemplazar cada llamado a esta por un llamado a una colección adecuada para cada caso.</w:t>
      </w:r>
    </w:p>
    <w:p w14:paraId="7DB3FF63" w14:textId="77777777" w:rsidR="00DE11CF" w:rsidRDefault="00DE11CF"/>
    <w:p w14:paraId="7429140B" w14:textId="20DD3AE0" w:rsidR="00DE11CF" w:rsidRDefault="00DE11CF">
      <w:pPr>
        <w:rPr>
          <w:noProof/>
          <w:lang w:eastAsia="es-AR"/>
        </w:rPr>
      </w:pPr>
      <w:r>
        <w:rPr>
          <w:noProof/>
          <w:lang w:eastAsia="es-AR"/>
        </w:rPr>
        <w:t>Cannon.CheckForCollission():</w:t>
      </w:r>
    </w:p>
    <w:p w14:paraId="7D59823B" w14:textId="5DE2E110" w:rsidR="00DE11CF" w:rsidRDefault="00DE11CF">
      <w:r>
        <w:rPr>
          <w:noProof/>
          <w:lang w:eastAsia="es-AR"/>
        </w:rPr>
        <w:lastRenderedPageBreak/>
        <w:drawing>
          <wp:inline distT="0" distB="0" distL="0" distR="0" wp14:anchorId="63E11946" wp14:editId="1D1ECBEA">
            <wp:extent cx="5162550" cy="1857734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25306" t="35457" r="29856" b="44373"/>
                    <a:stretch/>
                  </pic:blipFill>
                  <pic:spPr bwMode="auto">
                    <a:xfrm>
                      <a:off x="0" y="0"/>
                      <a:ext cx="5166204" cy="185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20ADA" w14:textId="1941474A" w:rsidR="00E37F81" w:rsidRDefault="00E37F81">
      <w:proofErr w:type="spellStart"/>
      <w:proofErr w:type="gramStart"/>
      <w:r>
        <w:t>Shield.CheckForCollission</w:t>
      </w:r>
      <w:proofErr w:type="spellEnd"/>
      <w:r>
        <w:t>(</w:t>
      </w:r>
      <w:proofErr w:type="gramEnd"/>
      <w:r>
        <w:t>):</w:t>
      </w:r>
    </w:p>
    <w:p w14:paraId="5EAD3190" w14:textId="77777777" w:rsidR="00E37F81" w:rsidRDefault="00E37F81">
      <w:pPr>
        <w:rPr>
          <w:noProof/>
          <w:lang w:eastAsia="es-AR"/>
        </w:rPr>
      </w:pPr>
    </w:p>
    <w:p w14:paraId="3E7C16E3" w14:textId="2F1B7930" w:rsidR="00E37F81" w:rsidRDefault="00E37F81">
      <w:r>
        <w:rPr>
          <w:noProof/>
          <w:lang w:eastAsia="es-AR"/>
        </w:rPr>
        <w:drawing>
          <wp:inline distT="0" distB="0" distL="0" distR="0" wp14:anchorId="4C04F4E3" wp14:editId="351AA1E8">
            <wp:extent cx="5317548" cy="19716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26665" t="34818" r="27987" b="44162"/>
                    <a:stretch/>
                  </pic:blipFill>
                  <pic:spPr bwMode="auto">
                    <a:xfrm>
                      <a:off x="0" y="0"/>
                      <a:ext cx="5321312" cy="197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210DB" w14:textId="46DE0F6D" w:rsidR="00E37F81" w:rsidRDefault="00E37F81">
      <w:proofErr w:type="spellStart"/>
      <w:proofErr w:type="gramStart"/>
      <w:r>
        <w:t>PlayerShip.Shoot</w:t>
      </w:r>
      <w:proofErr w:type="spellEnd"/>
      <w:r>
        <w:t>(</w:t>
      </w:r>
      <w:proofErr w:type="gramEnd"/>
      <w:r>
        <w:t>):</w:t>
      </w:r>
    </w:p>
    <w:p w14:paraId="0FE46B1D" w14:textId="77777777" w:rsidR="00E37F81" w:rsidRDefault="00E37F81">
      <w:pPr>
        <w:rPr>
          <w:noProof/>
          <w:lang w:eastAsia="es-AR"/>
        </w:rPr>
      </w:pPr>
    </w:p>
    <w:p w14:paraId="3D3D748A" w14:textId="77777777" w:rsidR="00736CAF" w:rsidRDefault="00736CAF">
      <w:pPr>
        <w:rPr>
          <w:noProof/>
          <w:lang w:eastAsia="es-AR"/>
        </w:rPr>
      </w:pPr>
    </w:p>
    <w:p w14:paraId="70B41031" w14:textId="0188A21C" w:rsidR="00E37F81" w:rsidRDefault="00736CAF">
      <w:r>
        <w:rPr>
          <w:noProof/>
          <w:lang w:eastAsia="es-AR"/>
        </w:rPr>
        <w:drawing>
          <wp:inline distT="0" distB="0" distL="0" distR="0" wp14:anchorId="71BFBD3F" wp14:editId="661B95E5">
            <wp:extent cx="5610225" cy="224892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7174" t="27176" r="33422" b="53078"/>
                    <a:stretch/>
                  </pic:blipFill>
                  <pic:spPr bwMode="auto">
                    <a:xfrm>
                      <a:off x="0" y="0"/>
                      <a:ext cx="5614196" cy="225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25C84" w14:textId="3D933933" w:rsidR="00736CAF" w:rsidRDefault="00736CAF">
      <w:r>
        <w:lastRenderedPageBreak/>
        <w:t xml:space="preserve">En este caso </w:t>
      </w:r>
      <w:proofErr w:type="spellStart"/>
      <w:proofErr w:type="gramStart"/>
      <w:r>
        <w:t>especifico</w:t>
      </w:r>
      <w:proofErr w:type="spellEnd"/>
      <w:proofErr w:type="gramEnd"/>
      <w:r>
        <w:t xml:space="preserve"> tuve que crear la colección en la clase universo como de costumbre:</w:t>
      </w:r>
    </w:p>
    <w:p w14:paraId="2CDF4CA3" w14:textId="77777777" w:rsidR="00736CAF" w:rsidRDefault="00736CAF">
      <w:pPr>
        <w:rPr>
          <w:noProof/>
          <w:lang w:eastAsia="es-AR"/>
        </w:rPr>
      </w:pPr>
    </w:p>
    <w:p w14:paraId="3B6F72C8" w14:textId="1BE15910" w:rsidR="00736CAF" w:rsidRDefault="00736CAF">
      <w:r>
        <w:rPr>
          <w:noProof/>
          <w:lang w:eastAsia="es-AR"/>
        </w:rPr>
        <w:drawing>
          <wp:inline distT="0" distB="0" distL="0" distR="0" wp14:anchorId="2F228BA9" wp14:editId="7E110C59">
            <wp:extent cx="5988830" cy="958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2419" t="27176" r="26628" b="62633"/>
                    <a:stretch/>
                  </pic:blipFill>
                  <pic:spPr bwMode="auto">
                    <a:xfrm>
                      <a:off x="0" y="0"/>
                      <a:ext cx="6025241" cy="96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39F33" w14:textId="1A7DC22D" w:rsidR="00736CAF" w:rsidRDefault="00736CAF">
      <w:r>
        <w:t xml:space="preserve">Y los cambios necesarios a las clases </w:t>
      </w:r>
      <w:proofErr w:type="spellStart"/>
      <w:r>
        <w:t>Cannon</w:t>
      </w:r>
      <w:proofErr w:type="spellEnd"/>
      <w:r>
        <w:t xml:space="preserve">, </w:t>
      </w:r>
      <w:proofErr w:type="spellStart"/>
      <w:r>
        <w:t>RotatingCannon</w:t>
      </w:r>
      <w:proofErr w:type="spellEnd"/>
      <w:r>
        <w:t xml:space="preserve"> y </w:t>
      </w:r>
      <w:proofErr w:type="spellStart"/>
      <w:r>
        <w:t>SideCannons</w:t>
      </w:r>
      <w:proofErr w:type="spellEnd"/>
      <w:r>
        <w:t xml:space="preserve"> (el programaba contaba con que los </w:t>
      </w:r>
      <w:proofErr w:type="spellStart"/>
      <w:r>
        <w:t>power</w:t>
      </w:r>
      <w:proofErr w:type="spellEnd"/>
      <w:r>
        <w:t xml:space="preserve"> ups dejen de existir al quitarlos de </w:t>
      </w:r>
      <w:proofErr w:type="spellStart"/>
      <w:r>
        <w:t>AllObjects</w:t>
      </w:r>
      <w:proofErr w:type="spellEnd"/>
      <w:r>
        <w:t xml:space="preserve"> y </w:t>
      </w:r>
      <w:proofErr w:type="spellStart"/>
      <w:r>
        <w:t>asi</w:t>
      </w:r>
      <w:proofErr w:type="spellEnd"/>
      <w:r>
        <w:t xml:space="preserve"> a su vez los cañones dejarían de existir gracias al </w:t>
      </w:r>
      <w:proofErr w:type="spellStart"/>
      <w:r>
        <w:t>garbage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pero esto no los quitaba de </w:t>
      </w:r>
      <w:proofErr w:type="spellStart"/>
      <w:r>
        <w:t>Cannons</w:t>
      </w:r>
      <w:proofErr w:type="spellEnd"/>
      <w:r>
        <w:t>, lo que resultaba en cañones fantasma disparándose) para vaciar y llenarla.</w:t>
      </w:r>
    </w:p>
    <w:p w14:paraId="6F79A366" w14:textId="49ECE609" w:rsidR="00736CAF" w:rsidRDefault="00736CAF">
      <w:pPr>
        <w:rPr>
          <w:noProof/>
          <w:lang w:eastAsia="es-AR"/>
        </w:rPr>
      </w:pPr>
      <w:r>
        <w:rPr>
          <w:noProof/>
          <w:lang w:eastAsia="es-AR"/>
        </w:rPr>
        <w:t>SideCannon.Update</w:t>
      </w:r>
    </w:p>
    <w:p w14:paraId="233BED10" w14:textId="2C486939" w:rsidR="00736CAF" w:rsidRDefault="00736CAF">
      <w:r>
        <w:rPr>
          <w:noProof/>
          <w:lang w:eastAsia="es-AR"/>
        </w:rPr>
        <w:drawing>
          <wp:inline distT="0" distB="0" distL="0" distR="0" wp14:anchorId="70F967FA" wp14:editId="5DA97B52">
            <wp:extent cx="4924425" cy="2418245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4457" t="38217" r="37498" b="38429"/>
                    <a:stretch/>
                  </pic:blipFill>
                  <pic:spPr bwMode="auto">
                    <a:xfrm>
                      <a:off x="0" y="0"/>
                      <a:ext cx="4927912" cy="241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A4B61" w14:textId="2041BAAB" w:rsidR="00736CAF" w:rsidRDefault="00736CAF">
      <w:pPr>
        <w:rPr>
          <w:noProof/>
          <w:lang w:eastAsia="es-AR"/>
        </w:rPr>
      </w:pPr>
      <w:r>
        <w:rPr>
          <w:noProof/>
          <w:lang w:eastAsia="es-AR"/>
        </w:rPr>
        <w:t>RotatingCannon.Update</w:t>
      </w:r>
    </w:p>
    <w:p w14:paraId="658EFA48" w14:textId="4B4B5B1B" w:rsidR="00736CAF" w:rsidRDefault="00736CAF">
      <w:r>
        <w:rPr>
          <w:noProof/>
          <w:lang w:eastAsia="es-AR"/>
        </w:rPr>
        <w:lastRenderedPageBreak/>
        <w:drawing>
          <wp:inline distT="0" distB="0" distL="0" distR="0" wp14:anchorId="24F2EA76" wp14:editId="1F0436BD">
            <wp:extent cx="4772025" cy="257113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1909" t="32484" r="38687" b="40976"/>
                    <a:stretch/>
                  </pic:blipFill>
                  <pic:spPr bwMode="auto">
                    <a:xfrm>
                      <a:off x="0" y="0"/>
                      <a:ext cx="4775404" cy="257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2EBF8" w14:textId="0EB9D1FA" w:rsidR="00736CAF" w:rsidRPr="00736CAF" w:rsidRDefault="00736CAF">
      <w:pPr>
        <w:rPr>
          <w:rPrChange w:id="354" w:author="User" w:date="2018-07-18T17:21:00Z">
            <w:rPr>
              <w:lang w:val="en-US"/>
            </w:rPr>
          </w:rPrChange>
        </w:rPr>
      </w:pPr>
      <w:proofErr w:type="spellStart"/>
      <w:r w:rsidRPr="00736CAF">
        <w:t>Cannon.Delete</w:t>
      </w:r>
      <w:proofErr w:type="spellEnd"/>
      <w:r w:rsidRPr="00736CAF">
        <w:t xml:space="preserve"> y constructor respectivamente:</w:t>
      </w:r>
      <w:bookmarkStart w:id="355" w:name="_GoBack"/>
    </w:p>
    <w:bookmarkEnd w:id="355"/>
    <w:p w14:paraId="238D1920" w14:textId="77777777" w:rsidR="00736CAF" w:rsidRDefault="00736CAF">
      <w:pPr>
        <w:rPr>
          <w:noProof/>
          <w:lang w:eastAsia="es-AR"/>
        </w:rPr>
      </w:pPr>
    </w:p>
    <w:p w14:paraId="022CE0D4" w14:textId="71668A96" w:rsidR="00736CAF" w:rsidRDefault="00736CAF">
      <w:r>
        <w:rPr>
          <w:noProof/>
          <w:lang w:eastAsia="es-AR"/>
        </w:rPr>
        <w:drawing>
          <wp:inline distT="0" distB="0" distL="0" distR="0" wp14:anchorId="05DF92CF" wp14:editId="4090C061">
            <wp:extent cx="4636135" cy="14001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27175" t="39066" r="47519" b="51380"/>
                    <a:stretch/>
                  </pic:blipFill>
                  <pic:spPr bwMode="auto">
                    <a:xfrm>
                      <a:off x="0" y="0"/>
                      <a:ext cx="4639415" cy="140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CA19D" w14:textId="77777777" w:rsidR="00736CAF" w:rsidRDefault="00736CAF">
      <w:pPr>
        <w:rPr>
          <w:noProof/>
          <w:lang w:eastAsia="es-AR"/>
        </w:rPr>
      </w:pPr>
    </w:p>
    <w:p w14:paraId="0C3121CF" w14:textId="14F448D0" w:rsidR="00736CAF" w:rsidRPr="00736CAF" w:rsidRDefault="00736CAF">
      <w:r>
        <w:rPr>
          <w:noProof/>
          <w:lang w:eastAsia="es-AR"/>
        </w:rPr>
        <w:drawing>
          <wp:inline distT="0" distB="0" distL="0" distR="0" wp14:anchorId="7A9A0443" wp14:editId="62F66B05">
            <wp:extent cx="4610100" cy="1619023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25986" t="32909" r="45481" b="54564"/>
                    <a:stretch/>
                  </pic:blipFill>
                  <pic:spPr bwMode="auto">
                    <a:xfrm>
                      <a:off x="0" y="0"/>
                      <a:ext cx="4613365" cy="162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06B00" w14:textId="77777777" w:rsidR="00EF7E71" w:rsidRDefault="00EF7E71">
      <w:pPr>
        <w:pBdr>
          <w:bottom w:val="single" w:sz="6" w:space="1" w:color="auto"/>
        </w:pBdr>
      </w:pPr>
    </w:p>
    <w:p w14:paraId="22748000" w14:textId="64A7DA10" w:rsidR="00736CAF" w:rsidRDefault="00736CAF">
      <w:pPr>
        <w:pBdr>
          <w:bottom w:val="single" w:sz="6" w:space="1" w:color="auto"/>
        </w:pBdr>
      </w:pPr>
      <w:r>
        <w:t xml:space="preserve">Se siente una mejora sutil pero apreciable a la hora de disparar, especialmente con </w:t>
      </w:r>
      <w:proofErr w:type="spellStart"/>
      <w:r>
        <w:t>PowerUps</w:t>
      </w:r>
      <w:proofErr w:type="spellEnd"/>
      <w:r>
        <w:t>.</w:t>
      </w:r>
    </w:p>
    <w:p w14:paraId="6A5F4A07" w14:textId="77777777" w:rsidR="00736CAF" w:rsidRPr="00736CAF" w:rsidRDefault="00736CAF">
      <w:pPr>
        <w:pBdr>
          <w:bottom w:val="single" w:sz="6" w:space="1" w:color="auto"/>
        </w:pBdr>
      </w:pPr>
    </w:p>
    <w:p w14:paraId="3A18FD5C" w14:textId="258D1393" w:rsidR="000E1338" w:rsidDel="00556590" w:rsidRDefault="000E1338">
      <w:pPr>
        <w:rPr>
          <w:del w:id="356" w:author="User" w:date="2018-07-18T19:04:00Z"/>
        </w:rPr>
      </w:pPr>
      <w:del w:id="357" w:author="User" w:date="2018-07-18T19:04:00Z">
        <w:r w:rsidDel="00556590">
          <w:lastRenderedPageBreak/>
          <w:delText xml:space="preserve">Cosas para después: </w:delText>
        </w:r>
        <w:r w:rsidDel="00556590">
          <w:rPr>
            <w:noProof/>
            <w:lang w:eastAsia="es-AR"/>
          </w:rPr>
          <w:drawing>
            <wp:inline distT="0" distB="0" distL="0" distR="0" wp14:anchorId="6E35B64A" wp14:editId="720F5846">
              <wp:extent cx="5612130" cy="3169285"/>
              <wp:effectExtent l="0" t="0" r="7620" b="0"/>
              <wp:docPr id="3" name="Imagen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169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00FAB9C" w14:textId="51BA648C" w:rsidR="000E1338" w:rsidRPr="00424C73" w:rsidRDefault="000E1338">
      <w:del w:id="358" w:author="User" w:date="2018-07-18T19:04:00Z">
        <w:r w:rsidDel="00556590">
          <w:rPr>
            <w:noProof/>
            <w:lang w:eastAsia="es-AR"/>
          </w:rPr>
          <w:drawing>
            <wp:inline distT="0" distB="0" distL="0" distR="0" wp14:anchorId="2691192F" wp14:editId="76B03715">
              <wp:extent cx="5612130" cy="3169285"/>
              <wp:effectExtent l="0" t="0" r="7620" b="0"/>
              <wp:docPr id="4" name="Imagen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169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sectPr w:rsidR="000E1338" w:rsidRPr="00424C73">
      <w:headerReference w:type="default" r:id="rId6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80" w:author="Ricardo Moran" w:date="2018-06-14T08:18:00Z" w:initials="RM">
    <w:p w14:paraId="1B57AAC6" w14:textId="672A51C1" w:rsidR="00B721EE" w:rsidRDefault="00B721EE">
      <w:pPr>
        <w:pStyle w:val="CommentText"/>
      </w:pPr>
      <w:r>
        <w:rPr>
          <w:rStyle w:val="CommentReference"/>
        </w:rPr>
        <w:annotationRef/>
      </w:r>
      <w:r>
        <w:t>¿Éste es el único lugar donde hay código de este tipo?</w:t>
      </w:r>
    </w:p>
  </w:comment>
  <w:comment w:id="81" w:author="Ricardo Moran" w:date="2018-06-14T08:17:00Z" w:initials="RM">
    <w:p w14:paraId="74DDC224" w14:textId="29089CDF" w:rsidR="00B721EE" w:rsidRDefault="00B721EE">
      <w:pPr>
        <w:pStyle w:val="CommentText"/>
      </w:pPr>
      <w:r>
        <w:rPr>
          <w:rStyle w:val="CommentReference"/>
        </w:rPr>
        <w:annotationRef/>
      </w:r>
      <w:r>
        <w:t>Podrías recortar la imagen para que no haga falta hacer zoom para leer el código, no?</w:t>
      </w:r>
    </w:p>
  </w:comment>
  <w:comment w:id="82" w:author="Ricardo Moran" w:date="2018-06-14T08:02:00Z" w:initials="RM">
    <w:p w14:paraId="5C0C9082" w14:textId="77777777" w:rsidR="00463EA1" w:rsidRDefault="00463EA1">
      <w:pPr>
        <w:pStyle w:val="CommentText"/>
      </w:pPr>
      <w:r>
        <w:rPr>
          <w:rStyle w:val="CommentReference"/>
        </w:rPr>
        <w:annotationRef/>
      </w:r>
      <w:r>
        <w:t xml:space="preserve">Ojo que no son “objetos </w:t>
      </w:r>
      <w:proofErr w:type="spellStart"/>
      <w:r>
        <w:t>colisionables</w:t>
      </w:r>
      <w:proofErr w:type="spellEnd"/>
      <w:r>
        <w:t>” sino “objetos que están colisionando con la nave del jugador”.</w:t>
      </w:r>
    </w:p>
    <w:p w14:paraId="4949CC28" w14:textId="73F62E98" w:rsidR="00B721EE" w:rsidRDefault="00B721EE">
      <w:pPr>
        <w:pStyle w:val="CommentText"/>
      </w:pPr>
      <w:r>
        <w:t xml:space="preserve">Si </w:t>
      </w:r>
      <w:proofErr w:type="spellStart"/>
      <w:r>
        <w:t>querés</w:t>
      </w:r>
      <w:proofErr w:type="spellEnd"/>
      <w:r>
        <w:t xml:space="preserve"> detectar los </w:t>
      </w:r>
      <w:proofErr w:type="spellStart"/>
      <w:r>
        <w:t>powerups</w:t>
      </w:r>
      <w:proofErr w:type="spellEnd"/>
      <w:r>
        <w:t xml:space="preserve"> </w:t>
      </w:r>
      <w:proofErr w:type="spellStart"/>
      <w:r>
        <w:t>necesitás</w:t>
      </w:r>
      <w:proofErr w:type="spellEnd"/>
      <w:r>
        <w:t xml:space="preserve"> resolver de alguna forma las colisiones, ¿cuál es el problema de fondo en el código que </w:t>
      </w:r>
      <w:proofErr w:type="spellStart"/>
      <w:r>
        <w:t>mostrás</w:t>
      </w:r>
      <w:proofErr w:type="spellEnd"/>
      <w:r>
        <w:t>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B57AAC6" w15:done="0"/>
  <w15:commentEx w15:paraId="74DDC224" w15:done="0"/>
  <w15:commentEx w15:paraId="4949CC2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B57AAC6" w16cid:durableId="1ECCA34F"/>
  <w16cid:commentId w16cid:paraId="74DDC224" w16cid:durableId="1ECCA30D"/>
  <w16cid:commentId w16cid:paraId="4949CC28" w16cid:durableId="1ECC9F9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8DE3B66" w14:textId="77777777" w:rsidR="00FD117D" w:rsidRDefault="00FD117D" w:rsidP="00C276EA">
      <w:pPr>
        <w:spacing w:after="0" w:line="240" w:lineRule="auto"/>
      </w:pPr>
      <w:r>
        <w:separator/>
      </w:r>
    </w:p>
  </w:endnote>
  <w:endnote w:type="continuationSeparator" w:id="0">
    <w:p w14:paraId="01EE684B" w14:textId="77777777" w:rsidR="00FD117D" w:rsidRDefault="00FD117D" w:rsidP="00C276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9DC9FA0" w14:textId="77777777" w:rsidR="00FD117D" w:rsidRDefault="00FD117D" w:rsidP="00C276EA">
      <w:pPr>
        <w:spacing w:after="0" w:line="240" w:lineRule="auto"/>
      </w:pPr>
      <w:r>
        <w:separator/>
      </w:r>
    </w:p>
  </w:footnote>
  <w:footnote w:type="continuationSeparator" w:id="0">
    <w:p w14:paraId="2B58C341" w14:textId="77777777" w:rsidR="00FD117D" w:rsidRDefault="00FD117D" w:rsidP="00C276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3A470" w14:textId="77777777" w:rsidR="00370B0C" w:rsidRDefault="00215572">
    <w:pPr>
      <w:pStyle w:val="Header"/>
      <w:rPr>
        <w:ins w:id="359" w:author="User" w:date="2018-07-18T19:30:00Z"/>
      </w:rPr>
    </w:pPr>
    <w:customXmlInsRangeStart w:id="360" w:author="User" w:date="2018-07-18T19:30:00Z"/>
    <w:sdt>
      <w:sdtPr>
        <w:id w:val="1168209085"/>
        <w:docPartObj>
          <w:docPartGallery w:val="Page Numbers (Top of Page)"/>
          <w:docPartUnique/>
        </w:docPartObj>
      </w:sdtPr>
      <w:sdtEndPr/>
      <w:sdtContent>
        <w:customXmlInsRangeEnd w:id="360"/>
        <w:ins w:id="361" w:author="User" w:date="2018-07-18T19:30:00Z">
          <w:r w:rsidR="00370B0C">
            <w:t xml:space="preserve">Page </w:t>
          </w:r>
          <w:r w:rsidR="00370B0C">
            <w:rPr>
              <w:b/>
              <w:bCs/>
              <w:sz w:val="24"/>
              <w:szCs w:val="24"/>
            </w:rPr>
            <w:fldChar w:fldCharType="begin"/>
          </w:r>
          <w:r w:rsidR="00370B0C">
            <w:rPr>
              <w:b/>
              <w:bCs/>
            </w:rPr>
            <w:instrText xml:space="preserve"> PAGE </w:instrText>
          </w:r>
          <w:r w:rsidR="00370B0C">
            <w:rPr>
              <w:b/>
              <w:bCs/>
              <w:sz w:val="24"/>
              <w:szCs w:val="24"/>
            </w:rPr>
            <w:fldChar w:fldCharType="separate"/>
          </w:r>
        </w:ins>
        <w:r w:rsidR="00960977">
          <w:rPr>
            <w:b/>
            <w:bCs/>
            <w:noProof/>
          </w:rPr>
          <w:t>24</w:t>
        </w:r>
        <w:ins w:id="362" w:author="User" w:date="2018-07-18T19:30:00Z">
          <w:r w:rsidR="00370B0C">
            <w:rPr>
              <w:b/>
              <w:bCs/>
              <w:sz w:val="24"/>
              <w:szCs w:val="24"/>
            </w:rPr>
            <w:fldChar w:fldCharType="end"/>
          </w:r>
          <w:r w:rsidR="00370B0C">
            <w:t xml:space="preserve"> of </w:t>
          </w:r>
          <w:r w:rsidR="00370B0C">
            <w:rPr>
              <w:b/>
              <w:bCs/>
              <w:sz w:val="24"/>
              <w:szCs w:val="24"/>
            </w:rPr>
            <w:fldChar w:fldCharType="begin"/>
          </w:r>
          <w:r w:rsidR="00370B0C">
            <w:rPr>
              <w:b/>
              <w:bCs/>
            </w:rPr>
            <w:instrText xml:space="preserve"> NUMPAGES  </w:instrText>
          </w:r>
          <w:r w:rsidR="00370B0C">
            <w:rPr>
              <w:b/>
              <w:bCs/>
              <w:sz w:val="24"/>
              <w:szCs w:val="24"/>
            </w:rPr>
            <w:fldChar w:fldCharType="separate"/>
          </w:r>
        </w:ins>
        <w:r w:rsidR="00960977">
          <w:rPr>
            <w:b/>
            <w:bCs/>
            <w:noProof/>
          </w:rPr>
          <w:t>24</w:t>
        </w:r>
        <w:ins w:id="363" w:author="User" w:date="2018-07-18T19:30:00Z">
          <w:r w:rsidR="00370B0C">
            <w:rPr>
              <w:b/>
              <w:bCs/>
              <w:sz w:val="24"/>
              <w:szCs w:val="24"/>
            </w:rPr>
            <w:fldChar w:fldCharType="end"/>
          </w:r>
        </w:ins>
        <w:customXmlInsRangeStart w:id="364" w:author="User" w:date="2018-07-18T19:30:00Z"/>
      </w:sdtContent>
    </w:sdt>
    <w:customXmlInsRangeEnd w:id="364"/>
  </w:p>
  <w:p w14:paraId="67114062" w14:textId="77777777" w:rsidR="00C276EA" w:rsidRDefault="00C276EA">
    <w:pPr>
      <w:pStyle w:val="Header"/>
    </w:pP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Ricardo Moran">
    <w15:presenceInfo w15:providerId="Windows Live" w15:userId="39f6275b2f201aa1"/>
  </w15:person>
  <w15:person w15:author="navegador">
    <w15:presenceInfo w15:providerId="None" w15:userId="navegad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revisionView w:markup="0"/>
  <w:trackRevisio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780C"/>
    <w:rsid w:val="00023D30"/>
    <w:rsid w:val="00054A61"/>
    <w:rsid w:val="00074C77"/>
    <w:rsid w:val="00080839"/>
    <w:rsid w:val="00080CCC"/>
    <w:rsid w:val="000E1338"/>
    <w:rsid w:val="0024780C"/>
    <w:rsid w:val="0029097F"/>
    <w:rsid w:val="00290B3D"/>
    <w:rsid w:val="00297FCE"/>
    <w:rsid w:val="00370B0C"/>
    <w:rsid w:val="00390276"/>
    <w:rsid w:val="00424C73"/>
    <w:rsid w:val="0043339C"/>
    <w:rsid w:val="00463EA1"/>
    <w:rsid w:val="00475463"/>
    <w:rsid w:val="0048763E"/>
    <w:rsid w:val="004F7D3E"/>
    <w:rsid w:val="005077FB"/>
    <w:rsid w:val="0054682E"/>
    <w:rsid w:val="00556590"/>
    <w:rsid w:val="005F3CE6"/>
    <w:rsid w:val="006973E6"/>
    <w:rsid w:val="006A4FAB"/>
    <w:rsid w:val="006D1AEA"/>
    <w:rsid w:val="00722366"/>
    <w:rsid w:val="00736CAF"/>
    <w:rsid w:val="007416B9"/>
    <w:rsid w:val="007760B3"/>
    <w:rsid w:val="007A47DB"/>
    <w:rsid w:val="00896F8B"/>
    <w:rsid w:val="008E659D"/>
    <w:rsid w:val="0092120A"/>
    <w:rsid w:val="00960977"/>
    <w:rsid w:val="00990C7A"/>
    <w:rsid w:val="00A27374"/>
    <w:rsid w:val="00A53FB7"/>
    <w:rsid w:val="00B430A9"/>
    <w:rsid w:val="00B43293"/>
    <w:rsid w:val="00B47BAD"/>
    <w:rsid w:val="00B64F51"/>
    <w:rsid w:val="00B721EE"/>
    <w:rsid w:val="00B90F44"/>
    <w:rsid w:val="00B952D2"/>
    <w:rsid w:val="00BE2EC1"/>
    <w:rsid w:val="00BE4407"/>
    <w:rsid w:val="00C276EA"/>
    <w:rsid w:val="00CD6B04"/>
    <w:rsid w:val="00D229CB"/>
    <w:rsid w:val="00D2420A"/>
    <w:rsid w:val="00D44B48"/>
    <w:rsid w:val="00D90CCC"/>
    <w:rsid w:val="00DC0E81"/>
    <w:rsid w:val="00DC565A"/>
    <w:rsid w:val="00DC5C03"/>
    <w:rsid w:val="00DE11CF"/>
    <w:rsid w:val="00E0642D"/>
    <w:rsid w:val="00E15C22"/>
    <w:rsid w:val="00E230D5"/>
    <w:rsid w:val="00E37F81"/>
    <w:rsid w:val="00EF7E71"/>
    <w:rsid w:val="00F23C56"/>
    <w:rsid w:val="00F55F6C"/>
    <w:rsid w:val="00F66490"/>
    <w:rsid w:val="00FD1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7B9B0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6590"/>
    <w:pPr>
      <w:keepNext/>
      <w:keepLines/>
      <w:spacing w:before="480" w:after="0"/>
      <w:outlineLvl w:val="0"/>
    </w:pPr>
    <w:rPr>
      <w:rFonts w:asciiTheme="majorHAnsi" w:eastAsia="Times New Roman" w:hAnsiTheme="majorHAnsi" w:cstheme="majorBidi"/>
      <w:b/>
      <w:bCs/>
      <w:color w:val="000000" w:themeColor="text1"/>
      <w:sz w:val="28"/>
      <w:szCs w:val="28"/>
      <w:u w:val="single"/>
      <w:lang w:eastAsia="es-A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y">
    <w:name w:val="by"/>
    <w:basedOn w:val="DefaultParagraphFont"/>
    <w:rsid w:val="0024780C"/>
  </w:style>
  <w:style w:type="character" w:styleId="Strong">
    <w:name w:val="Strong"/>
    <w:basedOn w:val="DefaultParagraphFont"/>
    <w:uiPriority w:val="22"/>
    <w:qFormat/>
    <w:rsid w:val="0024780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3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293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463E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3E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3E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3E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3EA1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56590"/>
    <w:rPr>
      <w:rFonts w:asciiTheme="majorHAnsi" w:eastAsia="Times New Roman" w:hAnsiTheme="majorHAnsi" w:cstheme="majorBidi"/>
      <w:b/>
      <w:bCs/>
      <w:color w:val="000000" w:themeColor="text1"/>
      <w:sz w:val="28"/>
      <w:szCs w:val="28"/>
      <w:u w:val="single"/>
      <w:lang w:eastAsia="es-AR"/>
    </w:rPr>
  </w:style>
  <w:style w:type="paragraph" w:styleId="Header">
    <w:name w:val="header"/>
    <w:basedOn w:val="Normal"/>
    <w:link w:val="HeaderChar"/>
    <w:uiPriority w:val="99"/>
    <w:unhideWhenUsed/>
    <w:rsid w:val="00C276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76EA"/>
  </w:style>
  <w:style w:type="paragraph" w:styleId="Footer">
    <w:name w:val="footer"/>
    <w:basedOn w:val="Normal"/>
    <w:link w:val="FooterChar"/>
    <w:uiPriority w:val="99"/>
    <w:unhideWhenUsed/>
    <w:rsid w:val="00C276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76E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6590"/>
    <w:pPr>
      <w:keepNext/>
      <w:keepLines/>
      <w:spacing w:before="480" w:after="0"/>
      <w:outlineLvl w:val="0"/>
    </w:pPr>
    <w:rPr>
      <w:rFonts w:asciiTheme="majorHAnsi" w:eastAsia="Times New Roman" w:hAnsiTheme="majorHAnsi" w:cstheme="majorBidi"/>
      <w:b/>
      <w:bCs/>
      <w:color w:val="000000" w:themeColor="text1"/>
      <w:sz w:val="28"/>
      <w:szCs w:val="28"/>
      <w:u w:val="single"/>
      <w:lang w:eastAsia="es-A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y">
    <w:name w:val="by"/>
    <w:basedOn w:val="DefaultParagraphFont"/>
    <w:rsid w:val="0024780C"/>
  </w:style>
  <w:style w:type="character" w:styleId="Strong">
    <w:name w:val="Strong"/>
    <w:basedOn w:val="DefaultParagraphFont"/>
    <w:uiPriority w:val="22"/>
    <w:qFormat/>
    <w:rsid w:val="0024780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3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293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463E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3E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3E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3E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3EA1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56590"/>
    <w:rPr>
      <w:rFonts w:asciiTheme="majorHAnsi" w:eastAsia="Times New Roman" w:hAnsiTheme="majorHAnsi" w:cstheme="majorBidi"/>
      <w:b/>
      <w:bCs/>
      <w:color w:val="000000" w:themeColor="text1"/>
      <w:sz w:val="28"/>
      <w:szCs w:val="28"/>
      <w:u w:val="single"/>
      <w:lang w:eastAsia="es-AR"/>
    </w:rPr>
  </w:style>
  <w:style w:type="paragraph" w:styleId="Header">
    <w:name w:val="header"/>
    <w:basedOn w:val="Normal"/>
    <w:link w:val="HeaderChar"/>
    <w:uiPriority w:val="99"/>
    <w:unhideWhenUsed/>
    <w:rsid w:val="00C276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76EA"/>
  </w:style>
  <w:style w:type="paragraph" w:styleId="Footer">
    <w:name w:val="footer"/>
    <w:basedOn w:val="Normal"/>
    <w:link w:val="FooterChar"/>
    <w:uiPriority w:val="99"/>
    <w:unhideWhenUsed/>
    <w:rsid w:val="00C276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76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36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50183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697125865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54611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75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48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21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5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972683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22074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7417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1342658952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59463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24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639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43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731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7686496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8966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8723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139277328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94917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486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91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48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5294386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140996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777918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1907914987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211709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23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83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46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57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781988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16544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4270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622997411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10469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84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10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51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65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1205577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  <w:div w:id="145027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3482">
              <w:marLeft w:val="0"/>
              <w:marRight w:val="0"/>
              <w:marTop w:val="0"/>
              <w:marBottom w:val="45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  <w:div w:id="2106460061">
              <w:marLeft w:val="0"/>
              <w:marRight w:val="0"/>
              <w:marTop w:val="75"/>
              <w:marBottom w:val="75"/>
              <w:divBdr>
                <w:top w:val="single" w:sz="6" w:space="0" w:color="D1D1D1"/>
                <w:left w:val="single" w:sz="6" w:space="3" w:color="D1D1D1"/>
                <w:bottom w:val="single" w:sz="6" w:space="0" w:color="D1D1D1"/>
                <w:right w:val="single" w:sz="6" w:space="3" w:color="D1D1D1"/>
              </w:divBdr>
              <w:divsChild>
                <w:div w:id="72752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11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21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19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61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890767">
              <w:marLeft w:val="0"/>
              <w:marRight w:val="0"/>
              <w:marTop w:val="0"/>
              <w:marBottom w:val="0"/>
              <w:divBdr>
                <w:top w:val="single" w:sz="6" w:space="3" w:color="D1D1D1"/>
                <w:left w:val="single" w:sz="6" w:space="3" w:color="D1D1D1"/>
                <w:bottom w:val="single" w:sz="6" w:space="3" w:color="D1D1D1"/>
                <w:right w:val="single" w:sz="6" w:space="3" w:color="D1D1D1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microsoft.com/office/2016/09/relationships/commentsIds" Target="commentsId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comments" Target="comments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microsoft.com/office/2011/relationships/commentsExtended" Target="commentsExtended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FE581B-600D-4EE5-B5BD-92094C688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1501</Words>
  <Characters>8258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basheer</Company>
  <LinksUpToDate>false</LinksUpToDate>
  <CharactersWithSpaces>9740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2018-07-18T23:00:00Z</dcterms:created>
  <dcterms:modified xsi:type="dcterms:W3CDTF">2018-07-18T23:00:00Z</dcterms:modified>
</cp:coreProperties>
</file>